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448EC1" w14:textId="14590291" w:rsidR="0075689C" w:rsidRPr="00984316" w:rsidRDefault="00E00168" w:rsidP="009718FC">
      <w:pPr>
        <w:spacing w:line="360" w:lineRule="auto"/>
        <w:rPr>
          <w:sz w:val="24"/>
          <w:szCs w:val="24"/>
        </w:rPr>
      </w:pPr>
      <w:r w:rsidRPr="00984316">
        <w:rPr>
          <w:rFonts w:ascii="Times New Roman" w:hAnsi="Times New Roman" w:cs="Times New Roman"/>
          <w:sz w:val="24"/>
          <w:szCs w:val="24"/>
        </w:rPr>
        <w:t>Tentative title:</w:t>
      </w:r>
      <w:r w:rsidR="00857034" w:rsidRPr="00984316">
        <w:rPr>
          <w:rFonts w:ascii="Times New Roman" w:hAnsi="Times New Roman" w:cs="Times New Roman"/>
          <w:sz w:val="24"/>
          <w:szCs w:val="24"/>
        </w:rPr>
        <w:t xml:space="preserve"> </w:t>
      </w:r>
      <w:r w:rsidR="00857034" w:rsidRPr="00984316">
        <w:rPr>
          <w:rStyle w:val="TitleChar"/>
          <w:sz w:val="24"/>
          <w:szCs w:val="24"/>
        </w:rPr>
        <w:t>Molecular diversity</w:t>
      </w:r>
      <w:r w:rsidRPr="00984316">
        <w:rPr>
          <w:rStyle w:val="TitleChar"/>
          <w:sz w:val="24"/>
          <w:szCs w:val="24"/>
        </w:rPr>
        <w:t xml:space="preserve"> </w:t>
      </w:r>
      <w:r w:rsidR="00857034" w:rsidRPr="00984316">
        <w:rPr>
          <w:rStyle w:val="TitleChar"/>
          <w:sz w:val="24"/>
          <w:szCs w:val="24"/>
        </w:rPr>
        <w:t>i</w:t>
      </w:r>
      <w:r w:rsidR="00EF01B0" w:rsidRPr="00984316">
        <w:rPr>
          <w:rStyle w:val="TitleChar"/>
          <w:sz w:val="24"/>
          <w:szCs w:val="24"/>
        </w:rPr>
        <w:t xml:space="preserve">nformed </w:t>
      </w:r>
      <w:r w:rsidR="0045586F" w:rsidRPr="00984316">
        <w:rPr>
          <w:rStyle w:val="TitleChar"/>
          <w:sz w:val="24"/>
          <w:szCs w:val="24"/>
        </w:rPr>
        <w:t xml:space="preserve">modeling of </w:t>
      </w:r>
      <w:r w:rsidR="00C573DB" w:rsidRPr="00984316">
        <w:rPr>
          <w:rStyle w:val="TitleChar"/>
          <w:sz w:val="24"/>
          <w:szCs w:val="24"/>
        </w:rPr>
        <w:t>litter decomposition</w:t>
      </w:r>
    </w:p>
    <w:p w14:paraId="5423CC6A" w14:textId="12984550" w:rsidR="0075689C" w:rsidRPr="00984316" w:rsidRDefault="0075689C" w:rsidP="0075689C">
      <w:r w:rsidRPr="00984316">
        <w:t>Arjun</w:t>
      </w:r>
      <w:r w:rsidR="00F0662F" w:rsidRPr="00984316">
        <w:t xml:space="preserve"> Chakrawal</w:t>
      </w:r>
      <w:r w:rsidR="00D823FA" w:rsidRPr="00984316">
        <w:rPr>
          <w:vertAlign w:val="superscript"/>
        </w:rPr>
        <w:t>1</w:t>
      </w:r>
      <w:r w:rsidR="004979D8">
        <w:rPr>
          <w:vertAlign w:val="superscript"/>
        </w:rPr>
        <w:t>*</w:t>
      </w:r>
      <w:r w:rsidRPr="00984316">
        <w:t>,</w:t>
      </w:r>
      <w:r w:rsidR="00316493" w:rsidRPr="00984316">
        <w:t xml:space="preserve"> </w:t>
      </w:r>
      <w:r w:rsidR="00993C0D" w:rsidRPr="00984316">
        <w:t>Luciana Chavez Rodrigez</w:t>
      </w:r>
      <w:r w:rsidR="00D247D5" w:rsidRPr="00984316">
        <w:rPr>
          <w:vertAlign w:val="superscript"/>
        </w:rPr>
        <w:t>2</w:t>
      </w:r>
      <w:r w:rsidR="00993C0D" w:rsidRPr="00984316">
        <w:t xml:space="preserve">, </w:t>
      </w:r>
      <w:r w:rsidRPr="00984316">
        <w:t xml:space="preserve"> Stefano</w:t>
      </w:r>
      <w:r w:rsidR="00F0662F" w:rsidRPr="00984316">
        <w:t xml:space="preserve"> Manzoni</w:t>
      </w:r>
      <w:r w:rsidR="00D247D5" w:rsidRPr="00984316">
        <w:rPr>
          <w:vertAlign w:val="superscript"/>
        </w:rPr>
        <w:t>3</w:t>
      </w:r>
      <w:r w:rsidRPr="00984316">
        <w:t>,</w:t>
      </w:r>
      <w:r w:rsidR="00D65931" w:rsidRPr="00984316">
        <w:t xml:space="preserve"> </w:t>
      </w:r>
      <w:r w:rsidR="002C2713" w:rsidRPr="00984316">
        <w:t>Satish Karra</w:t>
      </w:r>
      <w:r w:rsidR="002C2713" w:rsidRPr="00984316">
        <w:rPr>
          <w:vertAlign w:val="superscript"/>
        </w:rPr>
        <w:t>1</w:t>
      </w:r>
      <w:r w:rsidR="00D677C1" w:rsidRPr="00984316">
        <w:t>, Odeta Qafoku</w:t>
      </w:r>
      <w:r w:rsidR="00D677C1" w:rsidRPr="00984316">
        <w:rPr>
          <w:vertAlign w:val="superscript"/>
        </w:rPr>
        <w:t>1</w:t>
      </w:r>
      <w:r w:rsidR="00C02CB4" w:rsidRPr="00984316">
        <w:t>, and Emily Graham</w:t>
      </w:r>
      <w:r w:rsidR="00C02CB4" w:rsidRPr="00984316">
        <w:rPr>
          <w:vertAlign w:val="superscript"/>
        </w:rPr>
        <w:t>1</w:t>
      </w:r>
    </w:p>
    <w:p w14:paraId="7D320C45" w14:textId="021CB292" w:rsidR="00064A60" w:rsidRPr="00984316" w:rsidRDefault="00064A60" w:rsidP="001A7564">
      <w:pPr>
        <w:rPr>
          <w:rFonts w:cs="Times New Roman"/>
        </w:rPr>
      </w:pPr>
      <w:r w:rsidRPr="00984316">
        <w:rPr>
          <w:rFonts w:cs="Times New Roman"/>
          <w:vertAlign w:val="superscript"/>
        </w:rPr>
        <w:t>1</w:t>
      </w:r>
      <w:r w:rsidRPr="00984316">
        <w:rPr>
          <w:rFonts w:cs="Times New Roman"/>
        </w:rPr>
        <w:t>Environmental Molecular Sciences Laboratory, Pacific Northwest National Laboratory, Richland, WA, USA</w:t>
      </w:r>
    </w:p>
    <w:p w14:paraId="45D41865" w14:textId="49CB748B" w:rsidR="00B12DD7" w:rsidRPr="00984316" w:rsidRDefault="00D247D5" w:rsidP="001A7564">
      <w:pPr>
        <w:rPr>
          <w:rFonts w:cs="Times New Roman"/>
        </w:rPr>
      </w:pPr>
      <w:r w:rsidRPr="00984316">
        <w:rPr>
          <w:rFonts w:cs="Times New Roman"/>
          <w:vertAlign w:val="superscript"/>
        </w:rPr>
        <w:t>2</w:t>
      </w:r>
      <w:r w:rsidR="00B12DD7" w:rsidRPr="00984316">
        <w:rPr>
          <w:rFonts w:cs="Times New Roman"/>
        </w:rPr>
        <w:t xml:space="preserve">Soil Biology Group, Wageningen University &amp; Research, Wageningen, Gelderland, The Netherlands </w:t>
      </w:r>
    </w:p>
    <w:p w14:paraId="347136A2" w14:textId="56383848" w:rsidR="00F0662F" w:rsidRPr="00984316" w:rsidRDefault="00D247D5" w:rsidP="001A7564">
      <w:pPr>
        <w:rPr>
          <w:rFonts w:cs="Times New Roman"/>
          <w:szCs w:val="24"/>
        </w:rPr>
      </w:pPr>
      <w:r w:rsidRPr="00984316">
        <w:rPr>
          <w:rFonts w:cs="Times New Roman"/>
          <w:szCs w:val="24"/>
          <w:vertAlign w:val="superscript"/>
        </w:rPr>
        <w:t>3</w:t>
      </w:r>
      <w:r w:rsidR="00F0662F" w:rsidRPr="00984316">
        <w:rPr>
          <w:rFonts w:cs="Times New Roman"/>
          <w:szCs w:val="24"/>
        </w:rPr>
        <w:t>Department of Physical Geography and Bolin Centre for Climate Research, Stockholm University, 10691 Stockholm, Sweden</w:t>
      </w:r>
    </w:p>
    <w:p w14:paraId="076E557F" w14:textId="77777777" w:rsidR="003453AB" w:rsidRPr="00984316" w:rsidRDefault="003453AB" w:rsidP="0075689C"/>
    <w:p w14:paraId="2B08C2E1" w14:textId="68D98C5C" w:rsidR="00C02CB4" w:rsidRPr="00984316" w:rsidRDefault="00C02CB4" w:rsidP="0075689C">
      <w:r w:rsidRPr="00984316">
        <w:t xml:space="preserve">Journal outlet: </w:t>
      </w:r>
      <w:r w:rsidR="00B070C7" w:rsidRPr="00984316">
        <w:t xml:space="preserve"> </w:t>
      </w:r>
      <w:r w:rsidR="00E62576" w:rsidRPr="00984316">
        <w:t>JGR</w:t>
      </w:r>
      <w:r w:rsidR="00B070C7" w:rsidRPr="00984316">
        <w:t xml:space="preserve">: </w:t>
      </w:r>
      <w:proofErr w:type="spellStart"/>
      <w:r w:rsidR="00B070C7" w:rsidRPr="00984316">
        <w:t>Biogeosciences</w:t>
      </w:r>
      <w:proofErr w:type="spellEnd"/>
      <w:r w:rsidR="00847BE1" w:rsidRPr="00984316">
        <w:t xml:space="preserve">,  Journal of Advances in Modeling Earth Systems, </w:t>
      </w:r>
      <w:r w:rsidR="00310DD4" w:rsidRPr="00984316">
        <w:t>Springer</w:t>
      </w:r>
      <w:r w:rsidR="00847BE1" w:rsidRPr="00984316">
        <w:t xml:space="preserve"> Biogeochemistry</w:t>
      </w:r>
      <w:r w:rsidR="00DF5492" w:rsidRPr="00984316">
        <w:t>, Plant and Soil</w:t>
      </w:r>
    </w:p>
    <w:p w14:paraId="10A47B06" w14:textId="77777777" w:rsidR="00C02CB4" w:rsidRDefault="00C02CB4" w:rsidP="0075689C"/>
    <w:p w14:paraId="4E3D9168" w14:textId="77777777" w:rsidR="004979D8" w:rsidRDefault="004979D8" w:rsidP="004979D8">
      <w:r w:rsidRPr="008C375E">
        <w:rPr>
          <w:vertAlign w:val="superscript"/>
        </w:rPr>
        <w:t>#</w:t>
      </w:r>
      <w:r w:rsidRPr="008C375E">
        <w:t xml:space="preserve">Corresponding author; email address: </w:t>
      </w:r>
      <w:hyperlink r:id="rId6" w:history="1">
        <w:r w:rsidRPr="008C375E">
          <w:rPr>
            <w:rStyle w:val="Hyperlink"/>
          </w:rPr>
          <w:t>arjun.chakrawal@pnnl.gov</w:t>
        </w:r>
      </w:hyperlink>
    </w:p>
    <w:p w14:paraId="0D21AADB" w14:textId="77777777" w:rsidR="00310DD6" w:rsidRPr="008C375E" w:rsidRDefault="00310DD6" w:rsidP="00310DD6"/>
    <w:p w14:paraId="42C4784E" w14:textId="77777777" w:rsidR="002A1889" w:rsidRPr="001F31FE" w:rsidRDefault="002A1889" w:rsidP="002A1889">
      <w:pPr>
        <w:rPr>
          <w:b/>
          <w:bCs/>
        </w:rPr>
      </w:pPr>
      <w:r w:rsidRPr="001F31FE">
        <w:rPr>
          <w:b/>
          <w:bCs/>
        </w:rPr>
        <w:t xml:space="preserve">Total word count: </w:t>
      </w:r>
      <w:r>
        <w:rPr>
          <w:b/>
          <w:bCs/>
        </w:rPr>
        <w:t xml:space="preserve">5788 </w:t>
      </w:r>
    </w:p>
    <w:p w14:paraId="0648312A" w14:textId="77777777" w:rsidR="002A1889" w:rsidRPr="008C375E" w:rsidRDefault="002A1889" w:rsidP="002A1889">
      <w:r w:rsidRPr="008C375E">
        <w:t xml:space="preserve">Introduction: </w:t>
      </w:r>
      <w:r>
        <w:t>1046</w:t>
      </w:r>
    </w:p>
    <w:p w14:paraId="1A92D028" w14:textId="77777777" w:rsidR="002A1889" w:rsidRPr="008C375E" w:rsidRDefault="002A1889" w:rsidP="002A1889">
      <w:r w:rsidRPr="008C375E">
        <w:t xml:space="preserve">Material and Methods: </w:t>
      </w:r>
      <w:r>
        <w:t>2710</w:t>
      </w:r>
    </w:p>
    <w:p w14:paraId="0D485558" w14:textId="77777777" w:rsidR="002A1889" w:rsidRPr="008C375E" w:rsidRDefault="002A1889" w:rsidP="002A1889">
      <w:r w:rsidRPr="008C375E">
        <w:t xml:space="preserve">Results: </w:t>
      </w:r>
      <w:r>
        <w:t>857</w:t>
      </w:r>
    </w:p>
    <w:p w14:paraId="2AFEB709" w14:textId="77777777" w:rsidR="002A1889" w:rsidRPr="008C375E" w:rsidRDefault="002A1889" w:rsidP="002A1889">
      <w:r w:rsidRPr="008C375E">
        <w:t xml:space="preserve">Discussion: </w:t>
      </w:r>
      <w:r>
        <w:t>1319</w:t>
      </w:r>
    </w:p>
    <w:p w14:paraId="08C0923D" w14:textId="77777777" w:rsidR="002A1889" w:rsidRPr="008C375E" w:rsidRDefault="002A1889" w:rsidP="002A1889">
      <w:r>
        <w:t>Conclusion: 126</w:t>
      </w:r>
    </w:p>
    <w:p w14:paraId="5EB6E9F4" w14:textId="77777777" w:rsidR="002A1889" w:rsidRPr="001F31FE" w:rsidRDefault="002A1889" w:rsidP="002A1889">
      <w:pPr>
        <w:rPr>
          <w:b/>
          <w:bCs/>
        </w:rPr>
      </w:pPr>
      <w:r w:rsidRPr="001F31FE">
        <w:rPr>
          <w:b/>
          <w:bCs/>
        </w:rPr>
        <w:t>Display items</w:t>
      </w:r>
    </w:p>
    <w:p w14:paraId="2A3A0D88" w14:textId="77777777" w:rsidR="002A1889" w:rsidRPr="008C375E" w:rsidRDefault="002A1889" w:rsidP="002A1889">
      <w:r w:rsidRPr="008C375E">
        <w:t xml:space="preserve">Number of Figures: </w:t>
      </w:r>
      <w:r>
        <w:t>8</w:t>
      </w:r>
    </w:p>
    <w:p w14:paraId="1025F6B9" w14:textId="77777777" w:rsidR="002A1889" w:rsidRPr="008C375E" w:rsidRDefault="002A1889" w:rsidP="002A1889">
      <w:r w:rsidRPr="008C375E">
        <w:t xml:space="preserve">Number of </w:t>
      </w:r>
      <w:r>
        <w:t>Table: 1</w:t>
      </w:r>
    </w:p>
    <w:p w14:paraId="1B76C24B" w14:textId="77777777" w:rsidR="002A1889" w:rsidRDefault="002A1889" w:rsidP="002A1889"/>
    <w:p w14:paraId="36087BBB" w14:textId="77777777" w:rsidR="002A1889" w:rsidRDefault="002A1889" w:rsidP="002A1889">
      <w:pPr>
        <w:rPr>
          <w:b/>
          <w:bCs/>
        </w:rPr>
      </w:pPr>
      <w:r w:rsidRPr="001F31FE">
        <w:rPr>
          <w:b/>
          <w:bCs/>
        </w:rPr>
        <w:t>Supplemental Materials</w:t>
      </w:r>
    </w:p>
    <w:p w14:paraId="7E7F8F85" w14:textId="77777777" w:rsidR="002A1889" w:rsidRPr="005114C4" w:rsidRDefault="002A1889" w:rsidP="002A1889">
      <w:r w:rsidRPr="008C375E">
        <w:t xml:space="preserve">Supplemental Figures: </w:t>
      </w:r>
      <w:r>
        <w:t>6</w:t>
      </w:r>
    </w:p>
    <w:p w14:paraId="7EB1D24E" w14:textId="77777777" w:rsidR="002A1889" w:rsidRPr="008C375E" w:rsidRDefault="002A1889" w:rsidP="002A1889">
      <w:r w:rsidRPr="008C375E">
        <w:t xml:space="preserve">Supplemental Tables: </w:t>
      </w:r>
      <w:r>
        <w:t>3</w:t>
      </w:r>
    </w:p>
    <w:p w14:paraId="1514DA41" w14:textId="77777777" w:rsidR="00C434BA" w:rsidRDefault="00C434BA" w:rsidP="004979D8"/>
    <w:p w14:paraId="16D23CF4" w14:textId="77777777" w:rsidR="00F871ED" w:rsidRDefault="00F871ED" w:rsidP="004979D8"/>
    <w:p w14:paraId="4995EE5F" w14:textId="77777777" w:rsidR="00F871ED" w:rsidRDefault="00F871ED" w:rsidP="004979D8"/>
    <w:p w14:paraId="496A635E" w14:textId="0F49B2D0" w:rsidR="003C693D" w:rsidRPr="00984316" w:rsidRDefault="00AA44E8" w:rsidP="0075689C">
      <w:pPr>
        <w:rPr>
          <w:b/>
          <w:bCs/>
        </w:rPr>
      </w:pPr>
      <w:r w:rsidRPr="00984316">
        <w:rPr>
          <w:b/>
          <w:bCs/>
        </w:rPr>
        <w:lastRenderedPageBreak/>
        <w:t>Abstract</w:t>
      </w:r>
      <w:r w:rsidR="00451CD4">
        <w:rPr>
          <w:b/>
          <w:bCs/>
        </w:rPr>
        <w:t xml:space="preserve"> (</w:t>
      </w:r>
      <w:commentRangeStart w:id="0"/>
      <w:r w:rsidR="00451CD4">
        <w:rPr>
          <w:b/>
          <w:bCs/>
        </w:rPr>
        <w:t xml:space="preserve">cut </w:t>
      </w:r>
      <w:commentRangeEnd w:id="0"/>
      <w:r w:rsidR="002A1CC4">
        <w:rPr>
          <w:rStyle w:val="CommentReference"/>
        </w:rPr>
        <w:commentReference w:id="0"/>
      </w:r>
      <w:r w:rsidR="00451CD4">
        <w:rPr>
          <w:b/>
          <w:bCs/>
        </w:rPr>
        <w:t>to 250 word)</w:t>
      </w:r>
    </w:p>
    <w:p w14:paraId="4C41E420" w14:textId="46DB8B43" w:rsidR="008D2738" w:rsidRDefault="001B06BA" w:rsidP="008D2738">
      <w:pPr>
        <w:pStyle w:val="NormalWeb"/>
        <w:rPr>
          <w:rFonts w:asciiTheme="minorHAnsi" w:eastAsiaTheme="minorHAnsi" w:hAnsiTheme="minorHAnsi" w:cstheme="minorBidi"/>
          <w:sz w:val="22"/>
          <w:szCs w:val="22"/>
        </w:rPr>
      </w:pPr>
      <w:r>
        <w:rPr>
          <w:rFonts w:asciiTheme="minorHAnsi" w:eastAsiaTheme="minorHAnsi" w:hAnsiTheme="minorHAnsi" w:cstheme="minorBidi"/>
          <w:sz w:val="22"/>
          <w:szCs w:val="22"/>
        </w:rPr>
        <w:t>P</w:t>
      </w:r>
      <w:r w:rsidR="0058244C" w:rsidRPr="00984316">
        <w:rPr>
          <w:rFonts w:asciiTheme="minorHAnsi" w:eastAsiaTheme="minorHAnsi" w:hAnsiTheme="minorHAnsi" w:cstheme="minorBidi"/>
          <w:sz w:val="22"/>
          <w:szCs w:val="22"/>
        </w:rPr>
        <w:t xml:space="preserve">redicting litter decomposition remains a central challenge in biogeochemical modeling. </w:t>
      </w:r>
      <w:r w:rsidR="002A1CC4">
        <w:rPr>
          <w:rFonts w:asciiTheme="minorHAnsi" w:eastAsiaTheme="minorHAnsi" w:hAnsiTheme="minorHAnsi" w:cstheme="minorBidi"/>
          <w:sz w:val="22"/>
          <w:szCs w:val="22"/>
        </w:rPr>
        <w:t xml:space="preserve">Traditional </w:t>
      </w:r>
      <w:r w:rsidR="001E444B" w:rsidRPr="00984316">
        <w:rPr>
          <w:rFonts w:asciiTheme="minorHAnsi" w:eastAsiaTheme="minorHAnsi" w:hAnsiTheme="minorHAnsi" w:cstheme="minorBidi"/>
          <w:sz w:val="22"/>
          <w:szCs w:val="22"/>
        </w:rPr>
        <w:t xml:space="preserve">models of litter decomposition </w:t>
      </w:r>
      <w:r w:rsidR="00E46EAA" w:rsidRPr="00984316">
        <w:rPr>
          <w:rFonts w:asciiTheme="minorHAnsi" w:eastAsiaTheme="minorHAnsi" w:hAnsiTheme="minorHAnsi" w:cstheme="minorBidi"/>
          <w:sz w:val="22"/>
          <w:szCs w:val="22"/>
        </w:rPr>
        <w:t>lack the chemical resolution necessary to capture intra-molecular interactions like shielding of carbohydrates and proteins by lignins</w:t>
      </w:r>
      <w:r w:rsidR="002A1CC4">
        <w:rPr>
          <w:rFonts w:asciiTheme="minorHAnsi" w:eastAsiaTheme="minorHAnsi" w:hAnsiTheme="minorHAnsi" w:cstheme="minorBidi"/>
          <w:sz w:val="22"/>
          <w:szCs w:val="22"/>
        </w:rPr>
        <w:t>,</w:t>
      </w:r>
      <w:r w:rsidR="00E46EAA" w:rsidRPr="00984316">
        <w:rPr>
          <w:rFonts w:asciiTheme="minorHAnsi" w:eastAsiaTheme="minorHAnsi" w:hAnsiTheme="minorHAnsi" w:cstheme="minorBidi"/>
          <w:sz w:val="22"/>
          <w:szCs w:val="22"/>
        </w:rPr>
        <w:t xml:space="preserve"> which create</w:t>
      </w:r>
      <w:r w:rsidR="002A1CC4">
        <w:rPr>
          <w:rFonts w:asciiTheme="minorHAnsi" w:eastAsiaTheme="minorHAnsi" w:hAnsiTheme="minorHAnsi" w:cstheme="minorBidi"/>
          <w:sz w:val="22"/>
          <w:szCs w:val="22"/>
        </w:rPr>
        <w:t>s</w:t>
      </w:r>
      <w:r w:rsidR="00E46EAA" w:rsidRPr="00984316">
        <w:rPr>
          <w:rFonts w:asciiTheme="minorHAnsi" w:eastAsiaTheme="minorHAnsi" w:hAnsiTheme="minorHAnsi" w:cstheme="minorBidi"/>
          <w:sz w:val="22"/>
          <w:szCs w:val="22"/>
        </w:rPr>
        <w:t xml:space="preserve"> a bottleneck during decomposition</w:t>
      </w:r>
      <w:r w:rsidR="002A1CC4">
        <w:rPr>
          <w:rFonts w:asciiTheme="minorHAnsi" w:eastAsiaTheme="minorHAnsi" w:hAnsiTheme="minorHAnsi" w:cstheme="minorBidi"/>
          <w:sz w:val="22"/>
          <w:szCs w:val="22"/>
        </w:rPr>
        <w:t xml:space="preserve">, and do not describe microbial responses specific </w:t>
      </w:r>
      <w:r w:rsidR="007525E8">
        <w:rPr>
          <w:rFonts w:asciiTheme="minorHAnsi" w:eastAsiaTheme="minorHAnsi" w:hAnsiTheme="minorHAnsi" w:cstheme="minorBidi"/>
          <w:sz w:val="22"/>
          <w:szCs w:val="22"/>
        </w:rPr>
        <w:t xml:space="preserve">to </w:t>
      </w:r>
      <w:r w:rsidR="002A1CC4">
        <w:rPr>
          <w:rFonts w:asciiTheme="minorHAnsi" w:eastAsiaTheme="minorHAnsi" w:hAnsiTheme="minorHAnsi" w:cstheme="minorBidi"/>
          <w:sz w:val="22"/>
          <w:szCs w:val="22"/>
        </w:rPr>
        <w:t>compound classes</w:t>
      </w:r>
      <w:r w:rsidR="00E46EAA" w:rsidRPr="00984316">
        <w:rPr>
          <w:rFonts w:asciiTheme="minorHAnsi" w:eastAsiaTheme="minorHAnsi" w:hAnsiTheme="minorHAnsi" w:cstheme="minorBidi"/>
          <w:sz w:val="22"/>
          <w:szCs w:val="22"/>
        </w:rPr>
        <w:t>.</w:t>
      </w:r>
      <w:r w:rsidR="001A015E" w:rsidRPr="00984316">
        <w:rPr>
          <w:rFonts w:asciiTheme="minorHAnsi" w:eastAsiaTheme="minorHAnsi" w:hAnsiTheme="minorHAnsi" w:cstheme="minorBidi"/>
          <w:sz w:val="22"/>
          <w:szCs w:val="22"/>
        </w:rPr>
        <w:t xml:space="preserve"> </w:t>
      </w:r>
      <w:r w:rsidR="008D2738" w:rsidRPr="00984316">
        <w:rPr>
          <w:rFonts w:asciiTheme="minorHAnsi" w:eastAsiaTheme="minorHAnsi" w:hAnsiTheme="minorHAnsi" w:cstheme="minorBidi"/>
          <w:sz w:val="22"/>
          <w:szCs w:val="22"/>
        </w:rPr>
        <w:t xml:space="preserve"> </w:t>
      </w:r>
      <w:r w:rsidR="001E444B" w:rsidRPr="00984316">
        <w:rPr>
          <w:rFonts w:asciiTheme="minorHAnsi" w:eastAsiaTheme="minorHAnsi" w:hAnsiTheme="minorHAnsi" w:cstheme="minorBidi"/>
          <w:sz w:val="22"/>
          <w:szCs w:val="22"/>
        </w:rPr>
        <w:t xml:space="preserve">Solid-state ¹³C Nuclear Magnetic Resonance (NMR) spectroscopy offers molecular-level resolution of litter composition, </w:t>
      </w:r>
      <w:r>
        <w:rPr>
          <w:rFonts w:asciiTheme="minorHAnsi" w:eastAsiaTheme="minorHAnsi" w:hAnsiTheme="minorHAnsi" w:cstheme="minorBidi"/>
          <w:sz w:val="22"/>
          <w:szCs w:val="22"/>
        </w:rPr>
        <w:t>which can help constrain decomposition models—</w:t>
      </w:r>
      <w:r w:rsidR="001E444B" w:rsidRPr="00984316">
        <w:rPr>
          <w:rFonts w:asciiTheme="minorHAnsi" w:eastAsiaTheme="minorHAnsi" w:hAnsiTheme="minorHAnsi" w:cstheme="minorBidi"/>
          <w:sz w:val="22"/>
          <w:szCs w:val="22"/>
        </w:rPr>
        <w:t xml:space="preserve">yet its potential has not been fully exploited. Here, we develop a chemically resolved litter decomposition model informed by ¹³C NMR-derived compound classes—carbohydrates, proteins, lignins, lipids, and carbonyls—to evaluate how litter chemistry and microbial </w:t>
      </w:r>
      <w:r w:rsidRPr="00984316">
        <w:rPr>
          <w:rFonts w:asciiTheme="minorHAnsi" w:eastAsiaTheme="minorHAnsi" w:hAnsiTheme="minorHAnsi" w:cstheme="minorBidi"/>
          <w:sz w:val="22"/>
          <w:szCs w:val="22"/>
        </w:rPr>
        <w:t>physiolog</w:t>
      </w:r>
      <w:r>
        <w:rPr>
          <w:rFonts w:asciiTheme="minorHAnsi" w:eastAsiaTheme="minorHAnsi" w:hAnsiTheme="minorHAnsi" w:cstheme="minorBidi"/>
          <w:sz w:val="22"/>
          <w:szCs w:val="22"/>
        </w:rPr>
        <w:t>y</w:t>
      </w:r>
      <w:r w:rsidR="0022008B">
        <w:rPr>
          <w:rFonts w:asciiTheme="minorHAnsi" w:eastAsiaTheme="minorHAnsi" w:hAnsiTheme="minorHAnsi" w:cstheme="minorBidi"/>
          <w:sz w:val="22"/>
          <w:szCs w:val="22"/>
        </w:rPr>
        <w:t xml:space="preserve"> </w:t>
      </w:r>
      <w:r w:rsidR="001E444B" w:rsidRPr="00984316">
        <w:rPr>
          <w:rFonts w:asciiTheme="minorHAnsi" w:eastAsiaTheme="minorHAnsi" w:hAnsiTheme="minorHAnsi" w:cstheme="minorBidi"/>
          <w:sz w:val="22"/>
          <w:szCs w:val="22"/>
        </w:rPr>
        <w:t>influence decomposition dynamics.</w:t>
      </w:r>
      <w:r w:rsidR="00E46EAA" w:rsidRPr="00984316">
        <w:rPr>
          <w:rFonts w:asciiTheme="minorHAnsi" w:eastAsiaTheme="minorHAnsi" w:hAnsiTheme="minorHAnsi" w:cstheme="minorBidi"/>
          <w:sz w:val="22"/>
          <w:szCs w:val="22"/>
        </w:rPr>
        <w:t xml:space="preserve"> </w:t>
      </w:r>
      <w:r w:rsidR="001E444B" w:rsidRPr="00984316">
        <w:rPr>
          <w:rFonts w:asciiTheme="minorHAnsi" w:eastAsiaTheme="minorHAnsi" w:hAnsiTheme="minorHAnsi" w:cstheme="minorBidi"/>
          <w:sz w:val="22"/>
          <w:szCs w:val="22"/>
        </w:rPr>
        <w:t>We synthesized data from 17 studies</w:t>
      </w:r>
      <w:r>
        <w:rPr>
          <w:rFonts w:asciiTheme="minorHAnsi" w:eastAsiaTheme="minorHAnsi" w:hAnsiTheme="minorHAnsi" w:cstheme="minorBidi"/>
          <w:sz w:val="22"/>
          <w:szCs w:val="22"/>
        </w:rPr>
        <w:t xml:space="preserve"> </w:t>
      </w:r>
      <w:r w:rsidR="001E444B" w:rsidRPr="00984316">
        <w:rPr>
          <w:rFonts w:asciiTheme="minorHAnsi" w:eastAsiaTheme="minorHAnsi" w:hAnsiTheme="minorHAnsi" w:cstheme="minorBidi"/>
          <w:sz w:val="22"/>
          <w:szCs w:val="22"/>
        </w:rPr>
        <w:t xml:space="preserve">reporting temporal changes in litter mass and NMR </w:t>
      </w:r>
      <w:r w:rsidR="00E46EAA" w:rsidRPr="00984316">
        <w:rPr>
          <w:rFonts w:asciiTheme="minorHAnsi" w:eastAsiaTheme="minorHAnsi" w:hAnsiTheme="minorHAnsi" w:cstheme="minorBidi"/>
          <w:sz w:val="22"/>
          <w:szCs w:val="22"/>
        </w:rPr>
        <w:t>spectra</w:t>
      </w:r>
      <w:r w:rsidR="001E444B" w:rsidRPr="00984316">
        <w:rPr>
          <w:rFonts w:asciiTheme="minorHAnsi" w:eastAsiaTheme="minorHAnsi" w:hAnsiTheme="minorHAnsi" w:cstheme="minorBidi"/>
          <w:sz w:val="22"/>
          <w:szCs w:val="22"/>
        </w:rPr>
        <w:t xml:space="preserve"> across </w:t>
      </w:r>
      <w:r>
        <w:rPr>
          <w:rFonts w:asciiTheme="minorHAnsi" w:eastAsiaTheme="minorHAnsi" w:hAnsiTheme="minorHAnsi" w:cstheme="minorBidi"/>
          <w:sz w:val="22"/>
          <w:szCs w:val="22"/>
        </w:rPr>
        <w:t>89</w:t>
      </w:r>
      <w:r w:rsidRPr="00984316">
        <w:rPr>
          <w:rFonts w:asciiTheme="minorHAnsi" w:eastAsiaTheme="minorHAnsi" w:hAnsiTheme="minorHAnsi" w:cstheme="minorBidi"/>
          <w:sz w:val="22"/>
          <w:szCs w:val="22"/>
        </w:rPr>
        <w:t xml:space="preserve"> </w:t>
      </w:r>
      <w:r w:rsidR="001E444B" w:rsidRPr="00984316">
        <w:rPr>
          <w:rFonts w:asciiTheme="minorHAnsi" w:eastAsiaTheme="minorHAnsi" w:hAnsiTheme="minorHAnsi" w:cstheme="minorBidi"/>
          <w:sz w:val="22"/>
          <w:szCs w:val="22"/>
        </w:rPr>
        <w:t>litter types. Four model scenarios were tested, varying in their treatment of lignin protection and the metabolic cost of oxidative enzyme production.</w:t>
      </w:r>
      <w:r w:rsidR="00E832DB" w:rsidRPr="00984316">
        <w:rPr>
          <w:rFonts w:asciiTheme="minorHAnsi" w:eastAsiaTheme="minorHAnsi" w:hAnsiTheme="minorHAnsi" w:cstheme="minorBidi"/>
          <w:sz w:val="22"/>
          <w:szCs w:val="22"/>
        </w:rPr>
        <w:t xml:space="preserve"> </w:t>
      </w:r>
      <w:r w:rsidR="008D2738" w:rsidRPr="00984316">
        <w:rPr>
          <w:rFonts w:asciiTheme="minorHAnsi" w:eastAsiaTheme="minorHAnsi" w:hAnsiTheme="minorHAnsi" w:cstheme="minorBidi"/>
          <w:sz w:val="22"/>
          <w:szCs w:val="22"/>
        </w:rPr>
        <w:t>Calibrating four model scenarios yielded strong agreement with observed mass loss across chemical classes (</w:t>
      </w:r>
      <w:r w:rsidR="004E386C" w:rsidRPr="00984316">
        <w:rPr>
          <w:rFonts w:asciiTheme="minorHAnsi" w:eastAsiaTheme="minorHAnsi" w:hAnsiTheme="minorHAnsi" w:cstheme="minorBidi"/>
          <w:sz w:val="22"/>
          <w:szCs w:val="22"/>
        </w:rPr>
        <w:t xml:space="preserve">Nash–Sutcliffe modeling efficiency </w:t>
      </w:r>
      <w:r w:rsidR="008D2738" w:rsidRPr="00984316">
        <w:rPr>
          <w:rFonts w:asciiTheme="minorHAnsi" w:eastAsiaTheme="minorHAnsi" w:hAnsiTheme="minorHAnsi" w:cstheme="minorBidi"/>
          <w:sz w:val="22"/>
          <w:szCs w:val="22"/>
        </w:rPr>
        <w:t xml:space="preserve"> &gt; 0.</w:t>
      </w:r>
      <w:r w:rsidR="004E386C" w:rsidRPr="00984316">
        <w:rPr>
          <w:rFonts w:asciiTheme="minorHAnsi" w:eastAsiaTheme="minorHAnsi" w:hAnsiTheme="minorHAnsi" w:cstheme="minorBidi"/>
          <w:sz w:val="22"/>
          <w:szCs w:val="22"/>
        </w:rPr>
        <w:t>95</w:t>
      </w:r>
      <w:r w:rsidR="008D2738" w:rsidRPr="00984316">
        <w:rPr>
          <w:rFonts w:asciiTheme="minorHAnsi" w:eastAsiaTheme="minorHAnsi" w:hAnsiTheme="minorHAnsi" w:cstheme="minorBidi"/>
          <w:sz w:val="22"/>
          <w:szCs w:val="22"/>
        </w:rPr>
        <w:t xml:space="preserve">). While </w:t>
      </w:r>
      <w:r w:rsidR="00D72192" w:rsidRPr="00984316">
        <w:rPr>
          <w:rFonts w:asciiTheme="minorHAnsi" w:eastAsiaTheme="minorHAnsi" w:hAnsiTheme="minorHAnsi" w:cstheme="minorBidi"/>
          <w:sz w:val="22"/>
          <w:szCs w:val="22"/>
        </w:rPr>
        <w:t>the inclusion</w:t>
      </w:r>
      <w:r w:rsidR="008D2738" w:rsidRPr="00984316">
        <w:rPr>
          <w:rFonts w:asciiTheme="minorHAnsi" w:eastAsiaTheme="minorHAnsi" w:hAnsiTheme="minorHAnsi" w:cstheme="minorBidi"/>
          <w:sz w:val="22"/>
          <w:szCs w:val="22"/>
        </w:rPr>
        <w:t xml:space="preserve"> of a lignin-specific rate modifier did not universally enhance predictive accuracy, it enabled mechanistic representation of microbial trade-offs between enzyme allocation and substrate decomposition. </w:t>
      </w:r>
      <w:r>
        <w:rPr>
          <w:rFonts w:asciiTheme="minorHAnsi" w:eastAsiaTheme="minorHAnsi" w:hAnsiTheme="minorHAnsi" w:cstheme="minorBidi"/>
          <w:sz w:val="22"/>
          <w:szCs w:val="22"/>
        </w:rPr>
        <w:t>In s</w:t>
      </w:r>
      <w:r w:rsidR="008D2738" w:rsidRPr="00984316">
        <w:rPr>
          <w:rFonts w:asciiTheme="minorHAnsi" w:eastAsiaTheme="minorHAnsi" w:hAnsiTheme="minorHAnsi" w:cstheme="minorBidi"/>
          <w:sz w:val="22"/>
          <w:szCs w:val="22"/>
        </w:rPr>
        <w:t>cenarios incorporating enzyme production costs</w:t>
      </w:r>
      <w:r>
        <w:rPr>
          <w:rFonts w:asciiTheme="minorHAnsi" w:eastAsiaTheme="minorHAnsi" w:hAnsiTheme="minorHAnsi" w:cstheme="minorBidi"/>
          <w:sz w:val="22"/>
          <w:szCs w:val="22"/>
        </w:rPr>
        <w:t>, the</w:t>
      </w:r>
      <w:r w:rsidR="008D2738" w:rsidRPr="00984316">
        <w:rPr>
          <w:rFonts w:asciiTheme="minorHAnsi" w:eastAsiaTheme="minorHAnsi" w:hAnsiTheme="minorHAnsi" w:cstheme="minorBidi"/>
          <w:sz w:val="22"/>
          <w:szCs w:val="22"/>
        </w:rPr>
        <w:t xml:space="preserve"> initial carbon use efficiency and </w:t>
      </w:r>
      <w:commentRangeStart w:id="1"/>
      <w:r w:rsidR="008D2738" w:rsidRPr="00984316">
        <w:rPr>
          <w:rFonts w:asciiTheme="minorHAnsi" w:eastAsiaTheme="minorHAnsi" w:hAnsiTheme="minorHAnsi" w:cstheme="minorBidi"/>
          <w:sz w:val="22"/>
          <w:szCs w:val="22"/>
        </w:rPr>
        <w:t xml:space="preserve">nitrogen </w:t>
      </w:r>
      <w:r w:rsidR="00B533AE">
        <w:rPr>
          <w:rFonts w:asciiTheme="minorHAnsi" w:eastAsiaTheme="minorHAnsi" w:hAnsiTheme="minorHAnsi" w:cstheme="minorBidi"/>
          <w:sz w:val="22"/>
          <w:szCs w:val="22"/>
        </w:rPr>
        <w:t xml:space="preserve">recycling </w:t>
      </w:r>
      <w:r w:rsidR="00222135">
        <w:rPr>
          <w:rFonts w:asciiTheme="minorHAnsi" w:eastAsiaTheme="minorHAnsi" w:hAnsiTheme="minorHAnsi" w:cstheme="minorBidi"/>
          <w:sz w:val="22"/>
          <w:szCs w:val="22"/>
        </w:rPr>
        <w:t>efficiency</w:t>
      </w:r>
      <w:r>
        <w:rPr>
          <w:rFonts w:asciiTheme="minorHAnsi" w:eastAsiaTheme="minorHAnsi" w:hAnsiTheme="minorHAnsi" w:cstheme="minorBidi"/>
          <w:sz w:val="22"/>
          <w:szCs w:val="22"/>
        </w:rPr>
        <w:t xml:space="preserve"> </w:t>
      </w:r>
      <w:commentRangeEnd w:id="1"/>
      <w:r w:rsidR="007D1D95">
        <w:rPr>
          <w:rStyle w:val="CommentReference"/>
          <w:rFonts w:asciiTheme="minorHAnsi" w:eastAsiaTheme="minorHAnsi" w:hAnsiTheme="minorHAnsi" w:cstheme="minorBidi"/>
        </w:rPr>
        <w:commentReference w:id="1"/>
      </w:r>
      <w:r>
        <w:rPr>
          <w:rFonts w:asciiTheme="minorHAnsi" w:eastAsiaTheme="minorHAnsi" w:hAnsiTheme="minorHAnsi" w:cstheme="minorBidi"/>
          <w:sz w:val="22"/>
          <w:szCs w:val="22"/>
        </w:rPr>
        <w:t>were reduced</w:t>
      </w:r>
      <w:r w:rsidR="008D2738" w:rsidRPr="00984316">
        <w:rPr>
          <w:rFonts w:asciiTheme="minorHAnsi" w:eastAsiaTheme="minorHAnsi" w:hAnsiTheme="minorHAnsi" w:cstheme="minorBidi"/>
          <w:sz w:val="22"/>
          <w:szCs w:val="22"/>
        </w:rPr>
        <w:t xml:space="preserve">, consistent with theoretical expectations under nutrient-limited conditions. These findings demonstrate that </w:t>
      </w:r>
      <w:r>
        <w:rPr>
          <w:rFonts w:asciiTheme="minorHAnsi" w:eastAsiaTheme="minorHAnsi" w:hAnsiTheme="minorHAnsi" w:cstheme="minorBidi"/>
          <w:sz w:val="22"/>
          <w:szCs w:val="22"/>
        </w:rPr>
        <w:t xml:space="preserve">models resolving different </w:t>
      </w:r>
      <w:r w:rsidR="008D2738" w:rsidRPr="00984316">
        <w:rPr>
          <w:rFonts w:asciiTheme="minorHAnsi" w:eastAsiaTheme="minorHAnsi" w:hAnsiTheme="minorHAnsi" w:cstheme="minorBidi"/>
          <w:sz w:val="22"/>
          <w:szCs w:val="22"/>
        </w:rPr>
        <w:t>compound-class</w:t>
      </w:r>
      <w:r>
        <w:rPr>
          <w:rFonts w:asciiTheme="minorHAnsi" w:eastAsiaTheme="minorHAnsi" w:hAnsiTheme="minorHAnsi" w:cstheme="minorBidi"/>
          <w:sz w:val="22"/>
          <w:szCs w:val="22"/>
        </w:rPr>
        <w:t>es</w:t>
      </w:r>
      <w:r w:rsidR="008D2738" w:rsidRPr="00984316">
        <w:rPr>
          <w:rFonts w:asciiTheme="minorHAnsi" w:eastAsiaTheme="minorHAnsi" w:hAnsiTheme="minorHAnsi" w:cstheme="minorBidi"/>
          <w:sz w:val="22"/>
          <w:szCs w:val="22"/>
        </w:rPr>
        <w:t xml:space="preserve">, </w:t>
      </w:r>
      <w:r>
        <w:rPr>
          <w:rFonts w:asciiTheme="minorHAnsi" w:eastAsiaTheme="minorHAnsi" w:hAnsiTheme="minorHAnsi" w:cstheme="minorBidi"/>
          <w:sz w:val="22"/>
          <w:szCs w:val="22"/>
        </w:rPr>
        <w:t xml:space="preserve">and </w:t>
      </w:r>
      <w:r w:rsidR="008D2738" w:rsidRPr="00984316">
        <w:rPr>
          <w:rFonts w:asciiTheme="minorHAnsi" w:eastAsiaTheme="minorHAnsi" w:hAnsiTheme="minorHAnsi" w:cstheme="minorBidi"/>
          <w:sz w:val="22"/>
          <w:szCs w:val="22"/>
        </w:rPr>
        <w:t>constrained by ¹³C NMR data, represent</w:t>
      </w:r>
      <w:r>
        <w:rPr>
          <w:rFonts w:asciiTheme="minorHAnsi" w:eastAsiaTheme="minorHAnsi" w:hAnsiTheme="minorHAnsi" w:cstheme="minorBidi"/>
          <w:sz w:val="22"/>
          <w:szCs w:val="22"/>
        </w:rPr>
        <w:t xml:space="preserve"> effectively</w:t>
      </w:r>
      <w:r w:rsidR="008D2738" w:rsidRPr="00984316">
        <w:rPr>
          <w:rFonts w:asciiTheme="minorHAnsi" w:eastAsiaTheme="minorHAnsi" w:hAnsiTheme="minorHAnsi" w:cstheme="minorBidi"/>
          <w:sz w:val="22"/>
          <w:szCs w:val="22"/>
        </w:rPr>
        <w:t xml:space="preserve"> chemically mediated microbial processes</w:t>
      </w:r>
      <w:r>
        <w:rPr>
          <w:rFonts w:asciiTheme="minorHAnsi" w:eastAsiaTheme="minorHAnsi" w:hAnsiTheme="minorHAnsi" w:cstheme="minorBidi"/>
          <w:sz w:val="22"/>
          <w:szCs w:val="22"/>
        </w:rPr>
        <w:t xml:space="preserve"> and </w:t>
      </w:r>
      <w:r w:rsidR="008D2738" w:rsidRPr="00984316">
        <w:rPr>
          <w:rFonts w:asciiTheme="minorHAnsi" w:eastAsiaTheme="minorHAnsi" w:hAnsiTheme="minorHAnsi" w:cstheme="minorBidi"/>
          <w:sz w:val="22"/>
          <w:szCs w:val="22"/>
        </w:rPr>
        <w:t>can inform next-generation soil biogeochemical models of organic matter turnover and nutrient cycling.</w:t>
      </w:r>
    </w:p>
    <w:p w14:paraId="5D5A30AC" w14:textId="77777777" w:rsidR="00944770" w:rsidRPr="00984316" w:rsidRDefault="00944770" w:rsidP="008D2738">
      <w:pPr>
        <w:pStyle w:val="NormalWeb"/>
        <w:rPr>
          <w:rFonts w:asciiTheme="minorHAnsi" w:eastAsiaTheme="minorHAnsi" w:hAnsiTheme="minorHAnsi" w:cstheme="minorBidi"/>
          <w:sz w:val="22"/>
          <w:szCs w:val="22"/>
        </w:rPr>
      </w:pPr>
    </w:p>
    <w:p w14:paraId="63C284D8" w14:textId="6DB3054A" w:rsidR="003C693D" w:rsidRPr="00984316" w:rsidRDefault="00937575" w:rsidP="0075689C">
      <w:pPr>
        <w:rPr>
          <w:b/>
          <w:bCs/>
        </w:rPr>
      </w:pPr>
      <w:r w:rsidRPr="00984316">
        <w:rPr>
          <w:b/>
          <w:bCs/>
        </w:rPr>
        <w:t>Keywords:</w:t>
      </w:r>
    </w:p>
    <w:p w14:paraId="0DCDC1EB" w14:textId="2C80EC70" w:rsidR="00624A21" w:rsidRPr="00984316" w:rsidRDefault="003B1218" w:rsidP="0075689C">
      <w:r w:rsidRPr="00984316">
        <w:t>chemodiversity</w:t>
      </w:r>
      <w:r w:rsidR="00624A21" w:rsidRPr="00984316">
        <w:t xml:space="preserve">, </w:t>
      </w:r>
      <w:r w:rsidR="003154F1" w:rsidRPr="00984316">
        <w:t xml:space="preserve">decomposition, </w:t>
      </w:r>
      <w:r w:rsidR="003154F1" w:rsidRPr="00984316">
        <w:rPr>
          <w:vertAlign w:val="superscript"/>
        </w:rPr>
        <w:t>13</w:t>
      </w:r>
      <w:r w:rsidR="003154F1" w:rsidRPr="00984316">
        <w:t xml:space="preserve">C NMR, </w:t>
      </w:r>
      <w:r w:rsidR="00B6370A" w:rsidRPr="00984316">
        <w:t xml:space="preserve">plant litter, degree of reduction, </w:t>
      </w:r>
      <w:r w:rsidR="00547063" w:rsidRPr="00984316">
        <w:t>carbon use efficiency</w:t>
      </w:r>
    </w:p>
    <w:p w14:paraId="4D0B98D7" w14:textId="77777777" w:rsidR="00015FF1" w:rsidRPr="00984316" w:rsidRDefault="00015FF1" w:rsidP="0075689C"/>
    <w:p w14:paraId="2428484C" w14:textId="741169E1" w:rsidR="00AA44E8" w:rsidRPr="00984316" w:rsidRDefault="00AA44E8" w:rsidP="00046D5D">
      <w:pPr>
        <w:pStyle w:val="Heading1"/>
      </w:pPr>
      <w:r w:rsidRPr="00984316">
        <w:t>Introduction</w:t>
      </w:r>
    </w:p>
    <w:p w14:paraId="48DA0C8B" w14:textId="17FCD126" w:rsidR="008E4A0A" w:rsidRPr="00984316" w:rsidRDefault="00D87456" w:rsidP="004519D4">
      <w:r w:rsidRPr="00984316">
        <w:t xml:space="preserve">Existing </w:t>
      </w:r>
      <w:r w:rsidR="005A4904" w:rsidRPr="00984316">
        <w:t>s</w:t>
      </w:r>
      <w:r w:rsidR="00D46560" w:rsidRPr="00984316">
        <w:t xml:space="preserve">oil biogeochemical models </w:t>
      </w:r>
      <w:r w:rsidR="005A4904" w:rsidRPr="00984316">
        <w:t xml:space="preserve">face challenges in integrating </w:t>
      </w:r>
      <w:r w:rsidR="00EF7A28" w:rsidRPr="00984316">
        <w:t>the</w:t>
      </w:r>
      <w:r w:rsidR="00D46560" w:rsidRPr="00984316">
        <w:t xml:space="preserve"> couple</w:t>
      </w:r>
      <w:r w:rsidR="00EF7A28" w:rsidRPr="00984316">
        <w:t>d</w:t>
      </w:r>
      <w:r w:rsidR="00D46560" w:rsidRPr="00984316">
        <w:t xml:space="preserve"> dynamics of multiple elements (carbon–C, nitrogen-N, phosphorous-P) and of the chemical composition of organic matter as informed by emerging molecular-scale data </w:t>
      </w:r>
      <w:r w:rsidR="00D46560" w:rsidRPr="00984316">
        <w:fldChar w:fldCharType="begin"/>
      </w:r>
      <w:r w:rsidR="001D73CE" w:rsidRPr="00984316">
        <w:instrText xml:space="preserve"> ADDIN ZOTERO_ITEM CSL_CITATION {"citationID":"KxIcDes7","properties":{"formattedCitation":"(Kothawala et al., 2021)","plainCitation":"(Kothawala et al., 2021)","noteIndex":0},"citationItems":[{"id":2438,"uris":["http://zotero.org/users/5408042/items/JTZJ4C4G"],"itemData":{"id":2438,"type":"article-journal","container-title":"Trends in Ecology &amp; Evolution","DOI":"10.1016/j.tree.2020.10.006","ISSN":"01695347","issue":"2","journalAbbreviation":"Trends in Ecology &amp; Evolution","language":"en","page":"113-122","source":"DOI.org (Crossref)","title":"Organic Matter Degradation across Ecosystem Boundaries: The Need for a Unified Conceptualization","title-short":"Organic Matter Degradation across Ecosystem Boundaries","volume":"36","author":[{"family":"Kothawala","given":"Dolly N."},{"family":"Kellerman","given":"Anne M."},{"family":"Catalán","given":"Núria"},{"family":"Tranvik","given":"Lars J."}],"issued":{"date-parts":[["2021",2]]},"citation-key":"kothawalaOrganicMatterDegradation2021"}}],"schema":"https://github.com/citation-style-language/schema/raw/master/csl-citation.json"} </w:instrText>
      </w:r>
      <w:r w:rsidR="00D46560" w:rsidRPr="00984316">
        <w:fldChar w:fldCharType="separate"/>
      </w:r>
      <w:r w:rsidR="00D46560" w:rsidRPr="00984316">
        <w:rPr>
          <w:rFonts w:ascii="Calibri" w:hAnsi="Calibri" w:cs="Calibri"/>
        </w:rPr>
        <w:t>(Kothawala et al., 2021)</w:t>
      </w:r>
      <w:r w:rsidR="00D46560" w:rsidRPr="00984316">
        <w:fldChar w:fldCharType="end"/>
      </w:r>
      <w:r w:rsidR="00D46560" w:rsidRPr="00984316">
        <w:t xml:space="preserve">. The application of high-resolution mass spectrometry techniques such as Nuclear Magnetic Resonance (NMR) and Fourier Transform Ion Cyclotron Resonance mass spectroscopy (FTICR-MS) is elucidating the chemical composition at molecular scale of organic matter in soils </w:t>
      </w:r>
      <w:r w:rsidR="00D46560" w:rsidRPr="00984316">
        <w:fldChar w:fldCharType="begin"/>
      </w:r>
      <w:r w:rsidR="008F0BB4" w:rsidRPr="00984316">
        <w:instrText xml:space="preserve"> ADDIN ZOTERO_ITEM CSL_CITATION {"citationID":"e5zWe5F9","properties":{"formattedCitation":"(Boye et al., 2017; Dignac et al., 2002; Ding et al., 2020; Hall et al., 2020; Normand et al., 2021; PRESTON et al., 1987)","plainCitation":"(Boye et al., 2017; Dignac et al., 2002; Ding et al., 2020; Hall et al., 2020; Normand et al., 2021; PRESTON et al., 1987)","noteIndex":0},"citationItems":[{"id":807,"uris":["http://zotero.org/users/5408042/items/WUMCEYW8"],"itemData":{"id":807,"type":"article-journal","abstract":"Anoxic carbon decomposition is thought to depend on the energetics of electron acceptors. Mass spectrometry measurements of floodplain sediments reveal that the energetics of organic compounds can also determine whether they are decomposed.","container-title":"Nature Geoscience","DOI":"10.1038/ngeo2940","ISSN":"1752-0908","issue":"6","journalAbbreviation":"Nature Geosci","language":"en","license":"2017 Nature Publishing Group","page":"415-419","source":"www.nature.com","title":"Thermodynamically controlled preservation of organic carbon in floodplains","volume":"10","author":[{"family":"Boye","given":"Kristin"},{"family":"Noël","given":"Vincent"},{"family":"Tfaily","given":"Malak M."},{"family":"Bone","given":"Sharon E."},{"family":"Williams","given":"Kenneth H."},{"family":"Bargar","given":"John R."},{"family":"Fendorf","given":"Scott"}],"issued":{"date-parts":[["2017",6]]},"citation-key":"boyeThermodynamicallyControlledPreservation2017"}},{"id":6839,"uris":["http://zotero.org/groups/2896060/items/XSLY2JCT"],"itemData":{"id":6839,"type":"article-journal","abstract":"Due to high nitrogen deposition in central Europe, the C : N ratio of litter and the forest floor has narrowed in the past. This may cause changes in the chemical composition of the soil organic matter. Here we investigate the composition of organic matter in Oh and A horizons of 15 Norway spruce soils with a wide range of C : N ratios. Samples are analyzed with solid-state 13C nuclear magnetic resonance (NMR) spectroscopy, along with chemolytic analyses of lignin, polysaccharides, and amino acid-N. The data are investigated for functional relationships between C, N contents and C : N ratios by structural analysis. With increasing N content, the concentration of lignin decreases in the Oh horizons, but increases in the A horizons. A negative effect of N on lignin degradation is observed in the mineral soil, but not in the humus layer. In the A horizons non-phenolic aromatic C compounds accumulate, especially at low N values. At high N levels, N is preferentially incorporated into the amino acid fraction and only to a smaller extent into the non-hydrolyzable N fraction. High total N concentrations are associated with a higher relative contribution of organic matter of microbial origin.","container-title":"Journal of Plant Nutrition and Soil Science","DOI":"10.1002/1522-2624(200206)165:3&lt;281::AID-JPLN281&gt;3.0.CO;2-A","ISSN":"1522-2624","issue":"3","language":"en","note":"31 citations (Crossref) [2023-10-06]\n_eprint: https://onlinelibrary.wiley.com/doi/pdf/10.1002/1522-2624%28200206%29165%3A3%3C281%3A%3AAID-JPLN281%3E3.0.CO%3B2-A","page":"281-289","source":"Wiley Online Library","title":"Chemistry of soil organic matter as related to C : N in Norway spruce forest (Picea abies(L.) Karst.) floors and mineral soils","title-short":"Chemistry of soil organic matter as related to C","volume":"165","author":[{"family":"Dignac","given":"Marie-France"},{"family":"Kögel-Knabner","given":"Ingrid"},{"family":"Michel","given":"Kerstin"},{"family":"Matzner","given":"Egbert"},{"family":"Knicker","given":"Heike"}],"issued":{"date-parts":[["2002"]]},"citation-key":"dignacChemistrySoilOrganic2002"}},{"id":1467,"uris":["http://zotero.org/users/5408042/items/JGDKQY7R"],"itemData":{"id":1467,"type":"article-journal","abstract":"Dissolved organic matter (DOM) plays a key role in many biogeochemical processes, but the drivers controlling the diversity of chemical composition and properties of DOM molecules (chemodiversity) in soils are poorly understood. It has also been debated whether environmental conditions or intrinsic molecular properties control the accumulation and persistence of DOM due to the complexity of both molecular composition of DOM and interactions between DOM and surrounding environments. In this study, soil DOM samples were extracted from 33 soils collected from different regions of China, and we investigated the effects of climate and soil properties on the chemodiversity of DOM across different regions of China, employing a combination of Fourier transform ion cyclotron resonance mass spectrometry, optical spectroscopy, and statistical analyses. Our results indicated that, despite the heterogeneity of soil samples and complex influencing factors, aridity and clay can account for the majority of the variations of DOM chemical composition. The finding implied that DOM chemodiversity is an ecosystem property closely related to the environment, and can be used in developing large-scale soil biogeochemistry models for predicting C cycling in soils.","container-title":"Environmental Science &amp; Technology","DOI":"10.1021/acs.est.0c01136","ISSN":"0013-936X","issue":"10","journalAbbreviation":"Environ. Sci. Technol.","note":"publisher: American Chemical Society","page":"6174-6184","source":"ACS Publications","title":"Chemodiversity of Soil Dissolved Organic Matter","volume":"54","author":[{"family":"Ding","given":"Yang"},{"family":"Shi","given":"Zhenqing"},{"family":"Ye","given":"Qianting"},{"family":"Liang","given":"Yuzhen"},{"family":"Liu","given":"Minqin"},{"family":"Dang","given":"Zhi"},{"family":"Wang","given":"Yujun"},{"family":"Liu","given":"Chongxuan"}],"issued":{"date-parts":[["2020",5,19]]},"citation-key":"dingChemodiversitySoilDissolved2020"}},{"id":6595,"uris":["http://zotero.org/groups/2896060/items/V8KG8K8W"],"itemData":{"id":6595,"type":"article-journal","abstract":"The molecular composition of soil organic carbon remains contentious. Microbial-, plant- and fire-derived compounds may each contribute, but whether they vary predictably among ecosystems remains unclear. Here we present carbon functional groups and molecules from a diverse spectrum of North American surface mineral soils, collected primarily from the National Ecological Observatory Network and quantified by nuclear magnetic resonance spectroscopy and a molecular mixing model. We find that soils vary widely in relative contributions of carbohydrate, lipid, protein, lignin and char-like carbon, but each compound class has similar overall abundance. Ninety percent of the variance in carbon composition can be explained by three principal component axes representing a trade-off between lignin and protein, a trade-off between carbohydrate and char, and lipids. Reactive aluminium, crystalline iron oxides and pH plus overlying organic horizon thickness—predictors that are all related to climate—best explain variation along each respective axis. Together, our data point to continental-scale trade-offs in soil carbon molecular composition that are linked to environmental and geochemical variables known to predict carbon mass concentrations. Controversies regarding the genesis of soil carbon and its potential responses to global change can be partially reconciled by considering diverse ecosystem properties that drive complementary persistence mechanisms.","container-title":"Nature Geoscience","DOI":"10.1038/s41561-020-0634-x","ISSN":"1752-0908","issue":"10","journalAbbreviation":"Nat. Geosci.","language":"en","license":"2020 The Author(s), under exclusive licence to Springer Nature Limited","note":"53 citations (Crossref) [2023-10-06]\nnumber: 10\npublisher: Nature Publishing Group","page":"687-692","source":"www.nature.com","title":"Molecular trade-offs in soil organic carbon composition at continental scale","volume":"13","author":[{"family":"Hall","given":"Steven J."},{"family":"Ye","given":"Chenglong"},{"family":"Weintraub","given":"Samantha R."},{"family":"Hockaday","given":"William C."}],"issued":{"date-parts":[["2020",10]]},"citation-key":"hallMolecularTradeoffsSoil2020"}},{"id":2392,"uris":["http://zotero.org/users/5408042/items/5G7X8UUM"],"itemData":{"id":2392,"type":"article-journal","abstract":"Peatlands play a critical role in the global carbon (C) cycle, encompassing </w:instrText>
      </w:r>
      <w:r w:rsidR="008F0BB4" w:rsidRPr="00984316">
        <w:rPr>
          <w:rFonts w:ascii="Cambria Math" w:hAnsi="Cambria Math" w:cs="Cambria Math"/>
        </w:rPr>
        <w:instrText>∼</w:instrText>
      </w:r>
      <w:r w:rsidR="008F0BB4" w:rsidRPr="00984316">
        <w:instrText>30% of the 1,500 Pg of C stored in soils worldwide. However, this C is vulnerable to climate and land-use change. Ecosystem models predict the impact of perturbation on C fluxes based on soil C pools, yet responses could vary markedly depending on soil organic matter (SOM) chemistry. Here, we show that one SOM functional group responds strongly to environmental factors and predicts the risk of carbon dioxide (CO2) release from peatlands. The molecular composition of SOM in 125 peatlands differed markedly at the global scale due to variation in temperature, land-use, vegetation, and nutrient status. Despite this variation, incubation of peat from a subset of 11 sites revealed that O-alkyl C (i.e., carbohydrates) was the strongest predictor of aerobic CO2 production. This explicit link provides a simple parameter that can improve models of peatland CO2 fluxes.","container-title":"Geophysical Research Letters","DOI":"10.1029/2021GL093392","ISSN":"1944-8007","issue":"18","language":"en","license":"© 2021. American Geophysical Union. All Rights Reserved.","note":"_eprint: https://onlinelibrary.wiley.com/doi/pdf/10.1029/2021GL093392","page":"e2021GL093392","source":"Wiley Online Library","title":"Organic Matter Chemistry Drives Carbon Dioxide Production of Peatlands","volume":"48","author":[{"family":"Normand","given":"A. E."},{"family":"Turner","given":"B. L."},{"family":"Lamit","given":"L. J."},{"family":"Smith","given":"A. N."},{"family":"Baiser","given":"B."},{"family":"Clark","given":"M. W."},{"family":"Hazlett","given":"C."},{"family":"Kane","given":"E. S."},{"family":"Lilleskov","given":"E."},{"family":"Long","given":"J. R."},{"family":"Grover","given":"S. P."},{"family":"Reddy","given":"K. R."}],"issued":{"date-parts":[["2021"]]},"citation-key":"normandOrganicMatterChemistry2021"}},{"id":2407,"uris":["http://zotero.org/users/5408042/items/9MWR9KPF"],"itemData":{"id":2407,"type":"article-journal","abstract":"Solid-state 13C CPMAS NMR was used to examine organic soils from virgin, 5-yr and 15-yr cultivated sites. In agreement with previous studies using other techniques, the chemical effects of cultivation were essentially confined to the plough layer. Cultivated sites had less carbohydrate, and increased lipid and methoxyl carbon; these changes were similar to those found with depth, due to natural decomposition. Changes in aromatic and phenolic carbon with depth or years of cultivation were small</w:instrText>
      </w:r>
      <w:r w:rsidR="008F0BB4" w:rsidRPr="0022008B">
        <w:rPr>
          <w:lang w:val="nl-NL"/>
        </w:rPr>
        <w:instrText xml:space="preserve">. When the NMR data were compared with other indicators of decomposition, there were no correlations between the pyrophosphate index and NMR parameters. Rubbed fiber correlated positively with carbohydrate, and negatively with lipid. This study supports the use of rubbed fiber as a routine indicator of the degree of decomposition, and the use of 13C CPMAS NMR for elucidating chemical changes in organic soils. It also illustrates the need to separate more clearly chemical changes occurring during decomposition or cultivation, from purely physical changes due to drying, compaction, and particle size diminution. Key words: 13C NMR, degree of composition, peat profile, organic soils","container-title":"Canadian Journal of Soil Science","DOI":"10.4141/cjss87-016","ISSN":"0008-4271","issue":"1","journalAbbreviation":"Can. J. Soil. Sci.","note":"publisher: NRC Research Press","page":"187-198","source":"cdnsciencepub.com (Atypon)","title":"Comparison of 13c cpmas nmr and chemical techniques for measuring the degree of decomposition in virgin and cultivated peat profiles","volume":"67","author":[{"family":"PRESTON","given":"C.M."},{"family":"SHIPITALO","given":"S.-E."},{"family":"DUDLEY","given":"R. L."},{"family":"FYFE","given":"C. A."},{"family":"MATHUR","given":"S. P."},{"family":"LEVESQUE","given":"M."}],"issued":{"date-parts":[["1987",2]]},"citation-key":"prestonComparison13cCpmas1987"}}],"schema":"https://github.com/citation-style-language/schema/raw/master/csl-citation.json"} </w:instrText>
      </w:r>
      <w:r w:rsidR="00D46560" w:rsidRPr="00984316">
        <w:fldChar w:fldCharType="separate"/>
      </w:r>
      <w:r w:rsidR="008F0BB4" w:rsidRPr="0022008B">
        <w:rPr>
          <w:rFonts w:ascii="Calibri" w:hAnsi="Calibri" w:cs="Calibri"/>
          <w:lang w:val="nl-NL"/>
        </w:rPr>
        <w:t>(Boye et al., 2017; Dignac et al., 2002; Ding et al., 2020; Hall et al., 2020; Normand et al., 2021; PRESTON et al., 1987)</w:t>
      </w:r>
      <w:r w:rsidR="00D46560" w:rsidRPr="00984316">
        <w:fldChar w:fldCharType="end"/>
      </w:r>
      <w:r w:rsidR="00D46560" w:rsidRPr="0022008B">
        <w:rPr>
          <w:lang w:val="nl-NL"/>
        </w:rPr>
        <w:t xml:space="preserve">, plant litter </w:t>
      </w:r>
      <w:r w:rsidR="00D46560" w:rsidRPr="00984316">
        <w:fldChar w:fldCharType="begin"/>
      </w:r>
      <w:r w:rsidR="001D73CE" w:rsidRPr="0022008B">
        <w:rPr>
          <w:lang w:val="nl-NL"/>
        </w:rPr>
        <w:instrText xml:space="preserve"> ADDIN ZOTERO_ITEM CSL_CITATION {"citationID":"u8TdbCfz","properties":{"formattedCitation":"(Bonanomi et al., 2013; Preston et al., 2000)","plainCitation":"(Bonanomi et al., 2013; Preston et al., 2000)","noteIndex":0},"citationItems":[{"id":6704,"uris":["http://zotero.org/groups/2896060/items/46Z88GEE"],"itemData":{"id":6704,"type":"article-journal","abstract":"Predictions of litter decomposition rates are critical for modelling biogeochemical cycling in terrestrial ecosystems and forecasting organic carbon and nutrient stock balances. Litter quality, besides climatic conditions, is recognized as a main factor affecting decay rates and it has been traditionally assessed by the C/N and lignin/N ratios of undecomposed materials. Here, solid state 13C NMR spectroscopy and proximate chemical analysis have been used to characterize litter organic C in a litterbag experiment with 64 different litter types decomposing under controlled conditions of temperature and water content. A statistical comparative analysis provided evidence that C/N and lignin/N ratios, showing different trends of correlation with decay rates at different decomposition stages, can be used to describe the quality of undecomposed litter, but are unable to predict mass loss of already decomposed materials. A principal component regression (PCR) model based on 13C NMR spectra,</w:instrText>
      </w:r>
      <w:r w:rsidR="001D73CE" w:rsidRPr="00984316">
        <w:instrText xml:space="preserve"> fitted and cross-validated by using either two randomly selected sets of litter types, showed highly fitting predictions of observed decay rates throughout the decomposition process. The simple ratio 70-75/52-57 corresponding to O-alkyl C of carbohydrates and methoxyl C of lignin, respectively, showed the highest correlation with decay rate among different tested parameters. These findings enhance our understanding of litter quality, and improve our ability to predict decomposition dynamics. The 13C NMR-based 70-75/52-57 ratio is proposed as an alternative to C/N and lignin/N ratios for application in experimental and modelling work. © 2012 Elsevier Ltd.","archive":"Scopus","container-title":"Soil Biology and Biochemistry","DOI":"10.1016/j.soilbio.2012.03.003","ISSN":"00380717 (ISSN)","journalAbbreviation":"Soil Biol. Biochem.","language":"English","page":"40-48","title":"Litter quality assessed by solid state 13C NMR spectroscopy predicts decay rate better than C/N and Lignin/N ratios","volume":"56","author":[{"family":"Bonanomi","given":"G."},{"family":"Incerti","given":"G."},{"family":"Giannino","given":"F."},{"family":"Mingo","given":"A."},{"family":"Lanzotti","given":"V."},{"family":"Mazzoleni","given":"S."}],"issued":{"date-parts":[["2013"]]},"citation-key":"bonanomiLitterQualityAssessed2013"}},{"id":2551,"uris":["http://zotero.org/users/5408042/items/66VDLWZH"],"itemData":{"id":2551,"type":"article-journal","abstract":"Predicting the effects of climate change on litter decomposition requires an improved understanding of the link between organic composition and the parameters used to define litter quality. Carbon-13 nuclear magnetic resonance spectroscopy with cross-polarization and magic-angle spinning (CPMAS NMR) was used to characterize 36 foliar litters, including the species used in the Canadian Intersite Decomposition Experiment (CIDET), a Canada-wide long-term litter decomposition study. The litters showed a wide range of organic composition, qualitatively interpreted as the sum of component biopolymers (mainly carbohydrates, cutin, tannins, and lignin). Only weak correlations were found between NMR parameters and Klason lignin (KLIG); however, cluster analysis based on elemental, NMR, and proximate analysis gave good separation of botanical classes. NMR also had little predictive value for 3-year CIDET mass losses, which were negatively correlated with both KLIG and KLIG/N. Mass loss generally decreased in the following order: grass &gt; pioneer broad-leafed deciduous &gt; conifer (deciduous and evergreen) &gt; American beech (a fagaceae) &gt; wood. Predictive models for 3-year CIDET mass loss derived from linear regression with elemental, proximate, and NMR analyses were superior to those using only NMR parameters, with the best model based on KLIG, N, and Ca. Although providing no molecular-level understanding, KLIG integrates the most insoluble lignin, cutin, and tannin components. Limitations and possible improvements for NMR evaluation of litter quality are discussed.","archive_location":"WOS:000165447300004","container-title":"CANADIAN JOURNAL OF BOTANY-REVUE CANADIENNE DE BOTANIQUE","DOI":"10.1139/b00-101","issue":"10","page":"1269-1287","title":"Variability in litter quality and its relationship to litter decay in Canadian forests","volume":"78","author":[{"family":"Preston","given":"CM"},{"family":"Trofymow","given":"JA"},{"literal":"Canadian Intersite Decomposition E"}],"issued":{"date-parts":[["2000",10]]},"citation-key":"prestonVariabilityLitterQuality2000"}}],"schema":"https://github.com/citation-style-language/schema/raw/master/csl-citation.json"} </w:instrText>
      </w:r>
      <w:r w:rsidR="00D46560" w:rsidRPr="00984316">
        <w:fldChar w:fldCharType="separate"/>
      </w:r>
      <w:r w:rsidR="001D73CE" w:rsidRPr="00984316">
        <w:rPr>
          <w:rFonts w:ascii="Calibri" w:hAnsi="Calibri" w:cs="Calibri"/>
        </w:rPr>
        <w:t>(Bonanomi et al., 2013; Preston et al., 2000)</w:t>
      </w:r>
      <w:r w:rsidR="00D46560" w:rsidRPr="00984316">
        <w:fldChar w:fldCharType="end"/>
      </w:r>
      <w:r w:rsidR="00D46560" w:rsidRPr="00984316">
        <w:t xml:space="preserve">, and microbial biomass </w:t>
      </w:r>
      <w:r w:rsidR="00D46560" w:rsidRPr="00984316">
        <w:fldChar w:fldCharType="begin"/>
      </w:r>
      <w:r w:rsidR="001D73CE" w:rsidRPr="00984316">
        <w:instrText xml:space="preserve"> ADDIN ZOTERO_ITEM CSL_CITATION {"citationID":"KcZIiFjq","properties":{"formattedCitation":"(Hedges et al., 2002; Knicker and L\\uc0\\u252{}demann, 1995)","plainCitation":"(Hedges et al., 2002; Knicker and Lüdemann, 1995)","noteIndex":0},"citationItems":[{"id":2503,"uris":["http://zotero.org/users/5408042/items/SZER7IIC"],"itemData":{"id":2503,"type":"article-journal","abstract":"The traditional Redfield–Ketchum–Richards (1963) equation for the production (or respiration) of “average marine plankton”106CO2+16HNO3+H3PO4+122H2O=(CH2O)106(NH3)16(H3PO4)+138O2 has long been a useful guideline for establishing the ratios and reaction extents of the bioactive elements in ocean systems. The empirical formula on the right of the above equation for marine plankton biomass adequately represents the C/N/P of mixed marine plankton collected in towed nets, but includes an impossibly elevated hydrogen content and a questionably high level of organic oxygen. An elevated estimate of oxygen content is particularly critical because it would lead to an underestimate of the amount of O2 required for complete respiration of plankton biomass. Although direct biochemical measurements have been used previously to constrain the compositions, and hence the reaction stoichiometries, of marine plankton and their remains, such analyses can be prone to error and analytical bias. To cast a new light on the chemical composition of marine plankton, we determined the major functional group distribution of organic carbon in mixed plankton tows from five contrasting ocean sites using cross-polarization, magic-angle spinning carbon-13 nuclear magnetic resonance (CP/MAS 13C NMR). Using a mixing model that relates NMR spectral data to biochemical composition, we estimate an average major biochemical composition (weight basis) for these plankton samples of 65% protein, 19% lipid and 16% carbohydrate. This biochemical composition corresponds to an average elemental formula for plankton biomass of C106H177O37N17S0.4, whose complete oxidation requires 154 moles of O2. Although preliminary, this 13C NMR-based estimate indicates elemental compositions and respiratory oxygen demands that are widely different from those indicated by the RKR composition (C106H260O106N16 and 138 O2, respectively) and those determined in many previous field studies.","container-title":"Marine Chemistry","DOI":"10.1016/S0304-4203(02)00009-9","ISSN":"0304-4203","issue":"1","journalAbbreviation":"Marine Chemistry","note":"236 citations (Crossref) [2023-10-06]","page":"47-63","source":"ScienceDirect","title":"The biochemical and elemental compositions of marine plankton: A NMR perspective","title-short":"The biochemical and elemental compositions of marine plankton","volume":"78","author":[{"family":"Hedges","given":"J. I."},{"family":"Baldock","given":"J. A."},{"family":"Gélinas","given":"Y."},{"family":"Lee","given":"C."},{"family":"Peterson","given":"M. L."},{"family":"Wakeham","given":"S. G."}],"issued":{"date-parts":[["2002",4,1]]},"citation-key":"hedgesBiochemicalElementalCompositions2002"}},{"id":2040,"uris":["http://zotero.org/users/5408042/items/L98S6CQF"],"itemData":{"id":2040,"type":"article-journal","abstract":"Nitrogen-15 enriched plants (Lolium perenne (rye grass) and Triticum sativum (wheat)) have been composted under controlled conditions up to 630 days. The composts were characterized by C-13 and N-15 CPMAS spectra. For some composts N-15 HR NMR solution spectra of the NaOH extracts were studied. The composts were characterized by weight loss and elementary analysis. Most of the nitrogen detectable is assigned to amide/peptide structures (80–90%), the remaining intensities being found in the chemical shift region of amino- and ammonium groups. Signals for nitrogen-containing heterocycles were not observed. Less than 5% of the intensity of the low field side of the main peptide/amide signal might be ascribed to indole/imidazole/uric acid derivatives. Combined analysis of C-13 CPMAS spectra, the elemental analysis and mass balance, yield the result that all chemical structures visible in the C-13 spectra are altered in the composting process, although at different rates.","container-title":"Organic Geochemistry","DOI":"10.1016/0146-6380(95)00007-2","ISSN":"0146-6380","issue":"4","journalAbbreviation":"Organic Geochemistry","language":"en","page":"329-341","source":"ScienceDirect","title":"N-15 and C-13 CPMAS and solution NMR studies of N-15 enriched plant material during 600 days of microbial degradation","volume":"23","author":[{"family":"Knicker","given":"H."},{"family":"Lüdemann","given":"H. -D."}],"issued":{"date-parts":[["1995",4,1]]},"citation-key":"knickerN15C13CPMAS1995"}}],"schema":"https://github.com/citation-style-language/schema/raw/master/csl-citation.json"} </w:instrText>
      </w:r>
      <w:r w:rsidR="00D46560" w:rsidRPr="00984316">
        <w:fldChar w:fldCharType="separate"/>
      </w:r>
      <w:r w:rsidR="00D46560" w:rsidRPr="00984316">
        <w:rPr>
          <w:rFonts w:ascii="Calibri" w:hAnsi="Calibri" w:cs="Calibri"/>
        </w:rPr>
        <w:t>(Hedges et al., 2002; Knicker and Lüdemann, 1995)</w:t>
      </w:r>
      <w:r w:rsidR="00D46560" w:rsidRPr="00984316">
        <w:fldChar w:fldCharType="end"/>
      </w:r>
      <w:r w:rsidR="00D46560" w:rsidRPr="00984316">
        <w:t xml:space="preserve">. </w:t>
      </w:r>
      <w:r w:rsidR="006C0BEE" w:rsidRPr="00984316">
        <w:t xml:space="preserve">Despite advances in characterizing organic matter at the molecular scale, </w:t>
      </w:r>
      <w:r w:rsidR="00D46560" w:rsidRPr="00984316">
        <w:t>th</w:t>
      </w:r>
      <w:r w:rsidR="00DD12D3">
        <w:t xml:space="preserve">is new information stream has not been exploited </w:t>
      </w:r>
      <w:r w:rsidR="00D46560" w:rsidRPr="00984316">
        <w:t xml:space="preserve">in </w:t>
      </w:r>
      <w:r w:rsidR="00DD12D3">
        <w:t>biogeochemical</w:t>
      </w:r>
      <w:r w:rsidR="00D46560" w:rsidRPr="00984316">
        <w:t xml:space="preserve"> models. For instance, while solid-state </w:t>
      </w:r>
      <w:r w:rsidR="00D46560" w:rsidRPr="00984316">
        <w:rPr>
          <w:vertAlign w:val="superscript"/>
        </w:rPr>
        <w:t>13</w:t>
      </w:r>
      <w:r w:rsidR="00D46560" w:rsidRPr="00984316">
        <w:t xml:space="preserve">C NMR has been extensively utilized to </w:t>
      </w:r>
      <w:r w:rsidR="00CE72B6" w:rsidRPr="00984316">
        <w:t xml:space="preserve">investigate </w:t>
      </w:r>
      <w:r w:rsidR="00D46560" w:rsidRPr="00984316">
        <w:t>the influence of plant litter quality on its degradation, the direct integration of NMR data into litter decomposition models remains limited</w:t>
      </w:r>
      <w:r w:rsidR="007940BC" w:rsidRPr="00984316">
        <w:t xml:space="preserve"> </w:t>
      </w:r>
      <w:r w:rsidR="007940BC" w:rsidRPr="00984316">
        <w:fldChar w:fldCharType="begin"/>
      </w:r>
      <w:r w:rsidR="007940BC" w:rsidRPr="00984316">
        <w:instrText xml:space="preserve"> ADDIN ZOTERO_ITEM CSL_CITATION {"citationID":"g0cWK9h0","properties":{"formattedCitation":"(Bonanomi et al., 2013; C.M. Preston et al., 2009)","plainCitation":"(Bonanomi et al., 2013; C.M. Preston et al., 2009)","noteIndex":0},"citationItems":[{"id":6704,"uris":["http://zotero.org/groups/2896060/items/46Z88GEE"],"itemData":{"id":6704,"type":"article-journal","abstract":"Predictions of litter decomposition rates are critical for modelling biogeochemical cycling in terrestrial ecosystems and forecasting organic carbon and nutrient stock balances. Litter quality, besides climatic conditions, is recognized as a main factor affecting decay rates and it has been traditionally assessed by the C/N and lignin/N ratios of undecomposed materials. Here, solid state 13C NMR spectroscopy and proximate chemical analysis have been used to characterize litter organic C in a litterbag experiment with 64 different litter types decomposing under controlled conditions of temperature and water content. A statistical comparative analysis provided evidence that C/N and lignin/N ratios, showing different trends of correlation with decay rates at different decomposition stages, can be used to describe the quality of undecomposed litter, but are unable to predict mass loss of already decomposed materials. A principal component regression (PCR) model based on 13C NMR spectra, fitted and cross-validated by using either two randomly selected sets of litter types, showed highly fitting predictions of observed decay rates throughout the decomposition process. The simple ratio 70-75/52-57 corresponding to O-alkyl C of carbohydrates and methoxyl C of lignin, respectively, showed the highest correlation with decay rate among different tested parameters. These findings enhance our understanding of litter quality, and improve our ability to predict decomposition dynamics. The 13C NMR-based 70-75/52-57 ratio is proposed as an alternative to C/N and lignin/N ratios for application in experimental and modelling work. © 2012 Elsevier Ltd.","archive":"Scopus","container-title":"Soil Biology and Biochemistry","DOI":"10.1016/j.soilbio.2012.03.003","ISSN":"00380717 (ISSN)","journalAbbreviation":"Soil Biol. Biochem.","language":"English","page":"40-48","title":"Litter quality assessed by solid state 13C NMR spectroscopy predicts decay rate better than C/N and Lignin/N ratios","volume":"56","author":[{"family":"Bonanomi","given":"G."},{"family":"Incerti","given":"G."},{"family":"Giannino","given":"F."},{"family":"Mingo","given":"A."},{"family":"Lanzotti","given":"V."},{"family":"Mazzoleni","given":"S."}],"issued":{"date-parts":[["2013"]]},"citation-key":"bonanomiLitterQualityAssessed2013"}},{"id":6691,"uris":["http://zotero.org/groups/2896060/items/MZ6F86GS"],"itemData":{"id":6691,"type":"article-journal","abstract":"There is still a poor understanding of how changes in the organic composition of litter contribute to slowing or even cessation of decomposition. Using 13C nuclear magnetic resonance (NMR) spectroscopy of samples from the Canadian Intersite Decomposition Experiment (CIDET), we asked whether increasing lignin per se could account for the well-known increase in acid-unhydrolyzable residue (AUR), and secondly, using three litters from four sites with different mean annual temperatures, whether changes in organic composition would follow similar trajectories with C mass loss. At 6 years, there was 16-39% C remaining for 10 foliar litters and wood blocks at a site with rapid initial decomposition, and higher amounts remaining for three species at three colder sites. 13C NMR spectra obtained with rapid cross-polarization (CP) mainly showed increasing similarity among the foliar litters, although wood showed little change in composition. Foliage generally showed loss of O- and di-O-alkyl C, mainly from carbohydrate, and increase in alkyl, aromatic, phenolic and carboxyl C. However, O-alkyl C loss was limited, especially for litters with slow initial decomposition, and many litters showed relatively small changes in intensity distribution. Quantitative 13C (\"BD\") spectra showed similar trends, but even smaller changes in C composition, and 6-year CP difference spectra showed that C was lost across the whole range of structures. Changes in δ13C were small and variable, but could be correlated to some extent with loss of carbohydrates versus tannins. Lignin was not selectively preserved, and the increase of resistant structures derived from lignin, tannins, and cutin collectively accounts for increasing AUR. Compositional changes of NMR C fractions across sites with different temperatures were small and inconsistent, likely due to the influence of other site factors; however, changes in their contents did largely follow consistent trajectories with %C remaining. © 2009 GovernmentEmployee: Natural Resources Canada.","archive":"Scopus","container-title":"Ecosystems","DOI":"10.1007/s10021-009-9267-z","ISSN":"14350629 (ISSN)","issue":"7","journalAbbreviation":"Ecosystems","language":"English","page":"1078-1102","title":"Chemical changes during 6 years of decomposition of 11 litters in some Canadian forest sites. Part 2. 13C abundance, solid-state 13C NMR spectroscopy and the meaning of \"lignin\"","volume":"12","author":[{"family":"Preston","given":"C.M."},{"family":"Nault","given":"J.R."},{"family":"Trofymow","given":"J.A."}],"issued":{"date-parts":[["2009"]]},"citation-key":"prestonChemicalChanges62009"}}],"schema":"https://github.com/citation-style-language/schema/raw/master/csl-citation.json"} </w:instrText>
      </w:r>
      <w:r w:rsidR="007940BC" w:rsidRPr="00984316">
        <w:fldChar w:fldCharType="separate"/>
      </w:r>
      <w:r w:rsidR="007940BC" w:rsidRPr="00984316">
        <w:rPr>
          <w:rFonts w:ascii="Calibri" w:hAnsi="Calibri" w:cs="Calibri"/>
        </w:rPr>
        <w:t>(Bonanomi et al., 2013; C.M. Preston et al., 2009)</w:t>
      </w:r>
      <w:r w:rsidR="007940BC" w:rsidRPr="00984316">
        <w:fldChar w:fldCharType="end"/>
      </w:r>
      <w:r w:rsidR="00D46560" w:rsidRPr="00984316">
        <w:t>.</w:t>
      </w:r>
      <w:r w:rsidR="004132E2" w:rsidRPr="00984316">
        <w:t xml:space="preserve"> </w:t>
      </w:r>
      <w:r w:rsidR="002657B3" w:rsidRPr="00984316">
        <w:t xml:space="preserve">This study introduces a </w:t>
      </w:r>
      <w:r w:rsidR="00293D35" w:rsidRPr="00984316">
        <w:t xml:space="preserve">novel approach </w:t>
      </w:r>
      <w:r w:rsidR="003346E5" w:rsidRPr="00984316">
        <w:t xml:space="preserve">to </w:t>
      </w:r>
      <w:r w:rsidR="00926176" w:rsidRPr="00984316">
        <w:t xml:space="preserve">model </w:t>
      </w:r>
      <w:r w:rsidR="00293D35" w:rsidRPr="00984316">
        <w:t xml:space="preserve">litter decomposition model </w:t>
      </w:r>
      <w:r w:rsidR="00CF1EEB" w:rsidRPr="00984316">
        <w:t xml:space="preserve">that </w:t>
      </w:r>
      <w:r w:rsidR="00293D35" w:rsidRPr="00984316">
        <w:t xml:space="preserve">is informed and constrained using solid-state </w:t>
      </w:r>
      <w:r w:rsidR="00293D35" w:rsidRPr="00984316">
        <w:rPr>
          <w:vertAlign w:val="superscript"/>
        </w:rPr>
        <w:t>13</w:t>
      </w:r>
      <w:r w:rsidR="00293D35" w:rsidRPr="00984316">
        <w:t xml:space="preserve">C NMR data. </w:t>
      </w:r>
    </w:p>
    <w:p w14:paraId="037508C1" w14:textId="2C2245E0" w:rsidR="004F4D37" w:rsidRPr="00984316" w:rsidRDefault="00DE4110" w:rsidP="00293D35">
      <w:r w:rsidRPr="00984316">
        <w:lastRenderedPageBreak/>
        <w:t xml:space="preserve">Capturing changes in chemical composition is key for predicting decomposition rates. In </w:t>
      </w:r>
      <w:r w:rsidR="00843124">
        <w:t>particular</w:t>
      </w:r>
      <w:r w:rsidRPr="00984316">
        <w:t xml:space="preserve">, the </w:t>
      </w:r>
      <w:r w:rsidR="00AE2FD6" w:rsidRPr="00984316">
        <w:t>complex</w:t>
      </w:r>
      <w:r w:rsidR="003D0295" w:rsidRPr="00984316">
        <w:t xml:space="preserve"> </w:t>
      </w:r>
      <w:r w:rsidR="117CDA43" w:rsidRPr="00984316">
        <w:t xml:space="preserve">and </w:t>
      </w:r>
      <w:r w:rsidR="003D0295" w:rsidRPr="00984316">
        <w:t>heterogeneous</w:t>
      </w:r>
      <w:r w:rsidR="00AE2FD6" w:rsidRPr="00984316">
        <w:t xml:space="preserve"> structure </w:t>
      </w:r>
      <w:r w:rsidR="00734200" w:rsidRPr="00984316">
        <w:t xml:space="preserve">of </w:t>
      </w:r>
      <w:r w:rsidR="00764B40" w:rsidRPr="00984316">
        <w:t>lignin</w:t>
      </w:r>
      <w:r w:rsidR="00072D1D">
        <w:t>s</w:t>
      </w:r>
      <w:r w:rsidR="00764B40" w:rsidRPr="00984316">
        <w:t xml:space="preserve"> in</w:t>
      </w:r>
      <w:r w:rsidR="00AE2FD6" w:rsidRPr="00984316">
        <w:t xml:space="preserve"> plant cell walls provides a protective barrier for high-energy unbranched carbohydrates </w:t>
      </w:r>
      <w:r w:rsidR="006D2391">
        <w:t>(</w:t>
      </w:r>
      <w:r w:rsidR="00AE2FD6" w:rsidRPr="00984316">
        <w:t>cellulose</w:t>
      </w:r>
      <w:r w:rsidR="006D2391">
        <w:t>)</w:t>
      </w:r>
      <w:r w:rsidR="00AE2FD6" w:rsidRPr="00984316">
        <w:t xml:space="preserve"> and cross-linked polysaccharide chains</w:t>
      </w:r>
      <w:r w:rsidR="00124E7D">
        <w:t xml:space="preserve"> </w:t>
      </w:r>
      <w:r w:rsidR="006D2391">
        <w:t>(</w:t>
      </w:r>
      <w:r w:rsidR="00AE2FD6" w:rsidRPr="00984316">
        <w:t>hemicellulose</w:t>
      </w:r>
      <w:r w:rsidR="006D2391">
        <w:t>)</w:t>
      </w:r>
      <w:r w:rsidR="301CC6E0" w:rsidRPr="00984316">
        <w:t xml:space="preserve"> that are housed within plant cells</w:t>
      </w:r>
      <w:r w:rsidR="00B370FC" w:rsidRPr="00984316">
        <w:t xml:space="preserve">. </w:t>
      </w:r>
      <w:r w:rsidR="00AE2FD6" w:rsidRPr="00984316">
        <w:t>These lignin</w:t>
      </w:r>
      <w:r w:rsidR="4A2182D4" w:rsidRPr="00984316">
        <w:t xml:space="preserve"> compounds</w:t>
      </w:r>
      <w:r w:rsidR="00AE2FD6" w:rsidRPr="00984316">
        <w:t xml:space="preserve"> shield carbohydrates</w:t>
      </w:r>
      <w:r w:rsidR="00CE4847" w:rsidRPr="00984316">
        <w:t xml:space="preserve"> </w:t>
      </w:r>
      <w:r w:rsidR="00901FA0" w:rsidRPr="00984316">
        <w:t xml:space="preserve">as well as </w:t>
      </w:r>
      <w:r w:rsidR="00CE4847" w:rsidRPr="00984316">
        <w:t>proteins</w:t>
      </w:r>
      <w:r w:rsidR="00AE2FD6" w:rsidRPr="00984316">
        <w:t xml:space="preserve"> from microbial decomposition. Certain specialized decomposer organisms, including white-rot fungi and Agaricomycetes,</w:t>
      </w:r>
      <w:r w:rsidR="004A265A" w:rsidRPr="00984316">
        <w:t xml:space="preserve"> </w:t>
      </w:r>
      <w:r w:rsidR="335467A2" w:rsidRPr="00984316">
        <w:t>have</w:t>
      </w:r>
      <w:r w:rsidR="001E4B8E" w:rsidRPr="00984316">
        <w:t xml:space="preserve"> </w:t>
      </w:r>
      <w:r w:rsidR="00AE2FD6" w:rsidRPr="00984316">
        <w:t xml:space="preserve">oxidative enzymatic capabilities </w:t>
      </w:r>
      <w:r w:rsidR="004F4D37" w:rsidRPr="00984316">
        <w:t>and thus</w:t>
      </w:r>
      <w:r w:rsidR="00BA1C89" w:rsidRPr="00984316">
        <w:t xml:space="preserve"> </w:t>
      </w:r>
      <w:r w:rsidR="001E4B8E" w:rsidRPr="00984316">
        <w:t>can</w:t>
      </w:r>
      <w:r w:rsidR="00AE2FD6" w:rsidRPr="00984316">
        <w:t xml:space="preserve"> break down lignocellulosic bonds</w:t>
      </w:r>
      <w:r w:rsidR="521EC57E" w:rsidRPr="00984316">
        <w:t xml:space="preserve"> in plant cell walls</w:t>
      </w:r>
      <w:r w:rsidR="00AE2FD6" w:rsidRPr="00984316">
        <w:t>, releasing polysaccharides for microbial growth and respiration</w:t>
      </w:r>
      <w:r w:rsidR="009F789D" w:rsidRPr="00984316">
        <w:t xml:space="preserve"> </w:t>
      </w:r>
      <w:r w:rsidR="00AE2FD6" w:rsidRPr="00984316">
        <w:fldChar w:fldCharType="begin"/>
      </w:r>
      <w:r w:rsidR="001D73CE" w:rsidRPr="00984316">
        <w:instrText xml:space="preserve"> ADDIN ZOTERO_ITEM CSL_CITATION {"citationID":"prKhD3Z3","properties":{"formattedCitation":"(Alcalde, 2015; Mattila et al., 2022)","plainCitation":"(Alcalde, 2015; Mattila et al., 2022)","noteIndex":0},"citationItems":[{"id":1997,"uris":["http://zotero.org/users/5408042/items/RB7NYBNE"],"itemData":{"id":1997,"type":"article-journal","abstract":"The ligninolytic enzyme consortium is one of the most-efficient oxidative systems found in nature, playing a pivotal role during wood decay and coal formation. Typically formed by high redox-potential oxidoreductases, this array of enzymes can be used within the emerging lignocellulose biorefineries in processes that range from the production of bioenergy to that of biomaterials. To ensure that these versatile enzymes meet industry standards and needs, they have been subjected to directed evolution and hybrid approaches that surpass the limits imposed by nature. This Opinion article analyzes recent achievements in this field, including the incipient groundbreaking research into the evolution of resurrected enzymes, and the engineering of ligninolytic secretomes to create consolidated bioprocessing microbes with synthetic biology applications.","container-title":"Trends in Biotechnology","DOI":"10.1016/j.tibtech.2014.12.007","ISSN":"0167-7799","issue":"3","journalAbbreviation":"Trends in Biotechnology","language":"en","note":"89 citations (Crossref) [2024-03-30]","page":"155-162","source":"ScienceDirect","title":"Engineering the ligninolytic enzyme consortium","volume":"33","author":[{"family":"Alcalde","given":"Miguel"}],"issued":{"date-parts":[["2015",3,1]]},"citation-key":"alcaldeEngineeringLigninolyticEnzyme2015"}},{"id":2213,"uris":["http://zotero.org/users/5408042/items/WQYQPSH8"],"itemData":{"id":2213,"type":"article-journal","abstract":"Our review includes a genomic survey of a multitude of reactive oxygen species (ROS) related intra- and extracellular enzymes and proteins among fungi of Basidiomycota, following their taxonomic classification within the systematic classes and orders, and focusing on different fungal lifestyles (saprobic, symbiotic, pathogenic). Intra- and extracellular ROS metabolism-involved enzymes (49 different protein families, summing 4170 protein models) were searched as protein encoding genes among 63 genomes selected according to current taxonomy. Extracellular and intracellular ROS metabolism and mechanisms in Basidiomycota are illustrated in detail. In brief, it may be concluded that differences between the set of extracellular enzymes activated by ROS, especially by H2O2, and involved in generation of H2O2, follow the differences in fungal lifestyles. The wood and plant biomass degrading white-rot fungi and the litter-decomposing species of Agaricomycetes contain the highest counts for genes encoding various extracellular peroxidases, mono- and peroxygenases, and oxidases. These findings further confirm the necessity of the multigene families of various extracellular oxidoreductases for efficient and complete degradation of wood lignocelluloses by fungi. High variations in the sizes of the extracellular ROS-involved gene families were found, however, among species with mycorrhizal symbiotic lifestyle. In addition, there are some differences among the sets of intracellular thiol-mediation involving proteins, and existence of enzyme mechanisms for quenching of intracellular H2O2 and ROS. In animal- and plant-pathogenic species, extracellular ROS enzymes are absent or rare. In these fungi, intracellular peroxidases are seemingly in minor role than in the independent saprobic, filamentous species of Basidiomycota. Noteworthy is that our genomic survey and review of the literature point to that there are differences both in generation of extracellular ROS as well as in mechanisms of response to oxidative stress and mitigation of ROS between fungi of Basidiomycota and Ascomycota.","container-title":"Frontiers in Fungal Biology","ISSN":"2673-6128","source":"Frontiers","title":"Basidiomycota Fungi and ROS: Genomic Perspective on Key Enzymes Involved in Generation and Mitigation of Reactive Oxygen Species","title-short":"Basidiomycota Fungi and ROS","URL":"https://www.frontiersin.org/articles/10.3389/ffunb.2022.837605","volume":"3","author":[{"family":"Mattila","given":"Hans"},{"family":"Österman-Udd","given":"Janina"},{"family":"Mali","given":"Tuulia"},{"family":"Lundell","given":"Taina"}],"accessed":{"date-parts":[["2023",7,21]]},"issued":{"date-parts":[["2022"]]},"citation-key":"mattilaBasidiomycotaFungiROS2022"}}],"schema":"https://github.com/citation-style-language/schema/raw/master/csl-citation.json"} </w:instrText>
      </w:r>
      <w:r w:rsidR="00AE2FD6" w:rsidRPr="00984316">
        <w:fldChar w:fldCharType="separate"/>
      </w:r>
      <w:r w:rsidR="005D63A0" w:rsidRPr="00984316">
        <w:rPr>
          <w:rFonts w:ascii="Calibri" w:hAnsi="Calibri" w:cs="Calibri"/>
        </w:rPr>
        <w:t>(Alcalde, 2015; Mattila et al., 2022)</w:t>
      </w:r>
      <w:r w:rsidR="00AE2FD6" w:rsidRPr="00984316">
        <w:fldChar w:fldCharType="end"/>
      </w:r>
      <w:r w:rsidR="00AE2FD6" w:rsidRPr="00984316">
        <w:t xml:space="preserve">. However, </w:t>
      </w:r>
      <w:r w:rsidR="00DD12D3">
        <w:t xml:space="preserve">producing and maintaining the functionality </w:t>
      </w:r>
      <w:r w:rsidR="0093157D" w:rsidRPr="00984316">
        <w:t>of oxidative enzyme</w:t>
      </w:r>
      <w:r w:rsidR="00DD12D3">
        <w:t>s</w:t>
      </w:r>
      <w:r w:rsidR="0093157D" w:rsidRPr="00984316">
        <w:t xml:space="preserve"> require significant resource invest</w:t>
      </w:r>
      <w:r w:rsidR="286F0330" w:rsidRPr="00984316">
        <w:t>ment</w:t>
      </w:r>
      <w:r w:rsidR="0093157D" w:rsidRPr="00984316">
        <w:t xml:space="preserve"> by microbes </w:t>
      </w:r>
      <w:r w:rsidR="00105D87" w:rsidRPr="00984316">
        <w:t xml:space="preserve">that </w:t>
      </w:r>
      <w:r w:rsidR="0093157D" w:rsidRPr="00984316">
        <w:t xml:space="preserve">would </w:t>
      </w:r>
      <w:r w:rsidR="00105D87" w:rsidRPr="00984316">
        <w:t xml:space="preserve">otherwise </w:t>
      </w:r>
      <w:r w:rsidR="0093157D" w:rsidRPr="00984316">
        <w:t>be used for growth</w:t>
      </w:r>
      <w:r w:rsidR="00151B21" w:rsidRPr="00984316">
        <w:t xml:space="preserve"> </w:t>
      </w:r>
      <w:r w:rsidR="00AE2FD6" w:rsidRPr="00984316">
        <w:fldChar w:fldCharType="begin"/>
      </w:r>
      <w:r w:rsidR="001D73CE" w:rsidRPr="00984316">
        <w:instrText xml:space="preserve"> ADDIN ZOTERO_ITEM CSL_CITATION {"citationID":"6DPj047l","properties":{"formattedCitation":"(Moorhead et al., 2013; Shimizu et al., 2005)","plainCitation":"(Moorhead et al., 2013; Shimizu et al., 2005)","noteIndex":0},"citationItems":[{"id":2089,"uris":["http://zotero.org/users/5408042/items/K4GK3W64"],"itemData":{"id":2089,"type":"article-journal","abstract":"A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1D73CE" w:rsidRPr="00984316">
        <w:rPr>
          <w:rFonts w:ascii="Cambria Math" w:hAnsi="Cambria Math" w:cs="Cambria Math"/>
        </w:rPr>
        <w:instrText>∼</w:instrText>
      </w:r>
      <w:r w:rsidR="001D73CE" w:rsidRPr="0098431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citation-key":"moorheadCalculatingCometabolicCosts2013"}},{"id":1927,"uris":["http://zotero.org/users/5408042/items/BP5NLFYE"],"itemData":{"id":1927,"type":"article-journal","container-title":"PROTEOMICS","DOI":"10.1002/pmic.200401251","ISSN":"1615-9853, 1615-9861","issue":"15","journalAbbreviation":"Proteomics","language":"en","page":"3919-3931","source":"DOI.org (Crossref)","title":"Metabolic regulation at the tricarboxylic acid and glyoxylate cycles of the lignin-degrading basidiomycetePhanerochaete chrysosporium against exogenous addition of vanillin","volume":"5","author":[{"family":"Shimizu","given":"Motoyuki"},{"family":"Yuda","given":"Naoki"},{"family":"Nakamura","given":"Tomofumi"},{"family":"Tanaka","given":"Hiroo"},{"family":"Wariishi","given":"Hiroyuki"}],"issued":{"date-parts":[["2005",10]]},"citation-key":"shimizuMetabolicRegulationTricarboxylic2005"}}],"schema":"https://github.com/citation-style-language/schema/raw/master/csl-citation.json"} </w:instrText>
      </w:r>
      <w:r w:rsidR="00AE2FD6" w:rsidRPr="00984316">
        <w:fldChar w:fldCharType="separate"/>
      </w:r>
      <w:r w:rsidR="00151B21" w:rsidRPr="00984316">
        <w:rPr>
          <w:rFonts w:ascii="Calibri" w:hAnsi="Calibri" w:cs="Calibri"/>
        </w:rPr>
        <w:t>(Moorhead et al., 2013; Shimizu et al., 2005)</w:t>
      </w:r>
      <w:r w:rsidR="00AE2FD6" w:rsidRPr="00984316">
        <w:fldChar w:fldCharType="end"/>
      </w:r>
      <w:r w:rsidR="008864A1" w:rsidRPr="00984316">
        <w:t>.</w:t>
      </w:r>
      <w:r w:rsidR="00AE2FD6" w:rsidRPr="00984316">
        <w:t xml:space="preserve"> </w:t>
      </w:r>
      <w:r w:rsidR="0090097D">
        <w:t xml:space="preserve">Models </w:t>
      </w:r>
      <w:r w:rsidR="00DD12D3">
        <w:t>account for</w:t>
      </w:r>
      <w:r w:rsidR="0090097D">
        <w:t xml:space="preserve"> these costs</w:t>
      </w:r>
      <w:r w:rsidR="00DD12D3">
        <w:t xml:space="preserve"> by </w:t>
      </w:r>
      <w:r w:rsidR="004F4D37" w:rsidRPr="00984316">
        <w:t>reducin</w:t>
      </w:r>
      <w:r w:rsidR="00DD12D3">
        <w:t>g</w:t>
      </w:r>
      <w:r w:rsidR="004F4D37" w:rsidRPr="00984316">
        <w:t xml:space="preserve"> </w:t>
      </w:r>
      <w:r w:rsidR="00DD12D3">
        <w:t xml:space="preserve">microbial </w:t>
      </w:r>
      <w:r w:rsidR="004F4D37" w:rsidRPr="00984316">
        <w:t xml:space="preserve">C use efficiency </w:t>
      </w:r>
      <w:r w:rsidR="004F4D37" w:rsidRPr="00984316">
        <w:fldChar w:fldCharType="begin"/>
      </w:r>
      <w:r w:rsidR="005B1964" w:rsidRPr="00984316">
        <w:instrText xml:space="preserve"> ADDIN ZOTERO_ITEM CSL_CITATION {"citationID":"ONepm1PW","properties":{"formattedCitation":"(Manzoni et al., 2021; Moorhead et al., 2013)","plainCitation":"(Manzoni et al., 2021; Moorhead et al., 2013)","noteIndex":0},"citationItems":[{"id":1454,"uris":["http://zotero.org/users/5408042/items/4J35MMLM"],"itemData":{"id":1454,"type":"article-journal","abstract":"Microbial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5B1964" w:rsidRPr="00984316">
        <w:rPr>
          <w:rFonts w:ascii="Cambria Math" w:hAnsi="Cambria Math" w:cs="Cambria Math"/>
        </w:rPr>
        <w:instrText>∼</w:instrText>
      </w:r>
      <w:r w:rsidR="005B1964" w:rsidRPr="0098431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N."}],"issued":{"date-parts":[["2013",11,1]]},"citation-key":"moorheadCalculatingCometabolicCosts2013"}}],"schema":"https://github.com/citation-style-language/schema/raw/master/csl-citation.json"} </w:instrText>
      </w:r>
      <w:r w:rsidR="004F4D37" w:rsidRPr="00984316">
        <w:fldChar w:fldCharType="separate"/>
      </w:r>
      <w:r w:rsidR="004F4D37" w:rsidRPr="00984316">
        <w:rPr>
          <w:rFonts w:ascii="Calibri" w:hAnsi="Calibri" w:cs="Calibri"/>
        </w:rPr>
        <w:t>(Manzoni et al., 2021; Moorhead et al., 2013)</w:t>
      </w:r>
      <w:r w:rsidR="004F4D37" w:rsidRPr="00984316">
        <w:fldChar w:fldCharType="end"/>
      </w:r>
      <w:r w:rsidR="004F4D37" w:rsidRPr="00984316">
        <w:t>.</w:t>
      </w:r>
      <w:r w:rsidR="00F93FFA" w:rsidRPr="00984316">
        <w:t xml:space="preserve"> </w:t>
      </w:r>
      <w:r w:rsidR="004F4D37" w:rsidRPr="00984316">
        <w:t xml:space="preserve">These competing processes generate a trade-off between </w:t>
      </w:r>
      <w:r w:rsidR="00DD12D3">
        <w:t>the</w:t>
      </w:r>
      <w:r w:rsidR="00DD12D3" w:rsidRPr="00984316">
        <w:t xml:space="preserve"> </w:t>
      </w:r>
      <w:r w:rsidR="004F4D37" w:rsidRPr="00984316">
        <w:t xml:space="preserve">capacity to access resources and </w:t>
      </w:r>
      <w:r w:rsidR="00DD12D3">
        <w:t xml:space="preserve">the </w:t>
      </w:r>
      <w:r w:rsidR="004F4D37" w:rsidRPr="00984316">
        <w:t>capacity to convert such resources into biomass.</w:t>
      </w:r>
    </w:p>
    <w:p w14:paraId="2E5DC00B" w14:textId="388FEA05" w:rsidR="00D001BD" w:rsidRPr="00984316" w:rsidRDefault="00D001BD" w:rsidP="00D001BD">
      <w:r w:rsidRPr="00984316">
        <w:t xml:space="preserve">To describe this trade-off and its consequences for soil carbon budgets, a detailed chemical characterization of litter is needed. Such a characterization would allow describing in the model the chemical compounds that are directly involved in the shielding effect, as well as the enzymatic reactions that break them down. </w:t>
      </w:r>
      <w:r w:rsidR="00497F39" w:rsidRPr="00984316">
        <w:t xml:space="preserve">Chemical constraints on access to high-energy substrates have been modeled using a rate modifier that decreases the uptake rate of carbohydrates and proteins with increasing lignin content in plant litter. </w:t>
      </w:r>
      <w:r w:rsidRPr="00984316">
        <w:t xml:space="preserve">Moorhead et al. </w:t>
      </w:r>
      <w:r w:rsidRPr="00984316">
        <w:fldChar w:fldCharType="begin"/>
      </w:r>
      <w:r w:rsidR="005B1964" w:rsidRPr="00984316">
        <w:instrText xml:space="preserve"> ADDIN ZOTERO_ITEM CSL_CITATION {"citationID":"xHFSi0iH","properties":{"formattedCitation":"(2013)","plainCitation":"(2013)","noteIndex":0},"citationItems":[{"id":2089,"uris":["http://zotero.org/users/5408042/items/K4GK3W64"],"itemData":{"id":2089,"type":"article-journal","abstract":"A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5B1964" w:rsidRPr="00984316">
        <w:rPr>
          <w:rFonts w:ascii="Cambria Math" w:hAnsi="Cambria Math" w:cs="Cambria Math"/>
        </w:rPr>
        <w:instrText>∼</w:instrText>
      </w:r>
      <w:r w:rsidR="005B1964" w:rsidRPr="0098431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N."}],"issued":{"date-parts":[["2013",11,1]]},"citation-key":"moorheadCalculatingCometabolicCosts2013"},"label":"page","suppress-author":true}],"schema":"https://github.com/citation-style-language/schema/raw/master/csl-citation.json"} </w:instrText>
      </w:r>
      <w:r w:rsidRPr="00984316">
        <w:fldChar w:fldCharType="separate"/>
      </w:r>
      <w:r w:rsidRPr="00984316">
        <w:rPr>
          <w:rFonts w:ascii="Calibri" w:hAnsi="Calibri" w:cs="Calibri"/>
        </w:rPr>
        <w:t>(2013)</w:t>
      </w:r>
      <w:r w:rsidRPr="00984316">
        <w:fldChar w:fldCharType="end"/>
      </w:r>
      <w:r w:rsidRPr="00984316">
        <w:t xml:space="preserve"> found that the decay rate of holocellulose (cellulose and hemicellulose) decreases while that of lignin increases with the lignocellulose index (lignin/(lignin + holocellulose)) during litter decomposition. This </w:t>
      </w:r>
      <w:r w:rsidR="00DD12D3">
        <w:t xml:space="preserve">effect is captured by </w:t>
      </w:r>
      <w:r w:rsidRPr="00984316">
        <w:t xml:space="preserve">a rate modifier </w:t>
      </w:r>
      <w:r w:rsidR="00DD12D3">
        <w:t xml:space="preserve">that reduces the decomposition rate constants at high </w:t>
      </w:r>
      <w:r w:rsidRPr="00984316">
        <w:t xml:space="preserve">lignocellulose index </w:t>
      </w:r>
      <w:r w:rsidR="00DD12D3">
        <w:t>values. Such an approach</w:t>
      </w:r>
      <w:r w:rsidRPr="00984316">
        <w:t xml:space="preserve"> has been applied in LIDEL </w:t>
      </w:r>
      <w:r w:rsidRPr="00984316">
        <w:fldChar w:fldCharType="begin"/>
      </w:r>
      <w:r w:rsidR="005B1964" w:rsidRPr="00984316">
        <w:instrText xml:space="preserve"> ADDIN ZOTERO_ITEM CSL_CITATION {"citationID":"cIR7RJ12","properties":{"formattedCitation":"(Campbell et al., 2016)","plainCitation":"(Campbell et al., 2016)","noteIndex":0},"citationItems":[{"id":208,"uris":["http://zotero.org/users/5408042/items/3Q4S9LEL"],"itemData":{"id":208,"type":"article-journal","abstract":"New understanding of the connection between dynamic microbial carbon use efficiency (CUE), litter decomposition products, and pathways of soil organic carbon (SOC) formation have not been fully integrated into current generalizable litter decomposition models. We developed a new approach, the Litter Decomposition and Leaching (LIDEL) model, that: 1) includes leaching and formation of dissolved organic carbon (DOC), important components of vertical C movement and SOC inputs into deeper soil layers, and 2) uses widely available litter chemistry data to drive the simulation of microbial processes that partition litter during decomposition, through affecting rates of CO2 respiration versus formation of microbial biomass and microbial products. Two ecologically important but poorly understood processes explored in this analysis include 1) the relationship between litter nitrogen (N) availability and rates of microbial decay and assimilation, and 2) the efficiency of DOC generation from the decomposition and leaching of soluble-versus cellulose-dominated plant litter fractions. We tested multiple hypothesis-driven model formulations, and for each estimated initial conditions and parameters using hierarchical Bayesian approaches. We combined data from experimental results and literature review for five types of litter that vary by initial lignin and N content. Our analyses showed the LIDEL model formulations with a logistic N limitation curve gave better predictions than model formulations using a linear N limitation curve. Model formulations with higher DOC generation efficiency from the soluble litter pool yielded more variable predictions and parameter estimations (shown by consistently wider 95% Bayesian credible intervals), but may have better simulated large DOC leaching events in early decomposition. Our analyses highlight a need for targeted studies clarifying measures of soluble litter and the generation of DOC during early litter decomposition, as well as rates of microbial biomass turnover and the flux of soluble versus non-soluble microbial products. Overall, the LIDEL model provides a robust generalizable framework to express and test hypotheses connecting litter chemistry and dynamic microbial CUE with the generation of DOC and microbial products during litter decomposition.","container-title":"Soil Biology and Biochemistry","DOI":"10.1016/j.soilbio.2016.06.007","ISSN":"0038-0717","journalAbbreviation":"Soil Biology and Biochemistry","language":"en","page":"160-174","source":"ScienceDirect","title":"Using litter chemistry controls on microbial processes to partition litter carbon fluxes with the Litter Decomposition and Leaching (LIDEL) model","volume":"100","author":[{"family":"Campbell","given":"Eleanor E."},{"family":"Parton","given":"William J."},{"family":"Soong","given":"Jennifer L."},{"family":"Paustian","given":"Keith"},{"family":"Hobbs","given":"N. Thompson"},{"family":"Cotrufo","given":"M. Francesca"}],"issued":{"date-parts":[["2016",9,1]]},"citation-key":"campbellUsingLitterChemistry2016"}}],"schema":"https://github.com/citation-style-language/schema/raw/master/csl-citation.json"} </w:instrText>
      </w:r>
      <w:r w:rsidRPr="00984316">
        <w:fldChar w:fldCharType="separate"/>
      </w:r>
      <w:r w:rsidRPr="00984316">
        <w:rPr>
          <w:rFonts w:ascii="Calibri" w:hAnsi="Calibri" w:cs="Calibri"/>
        </w:rPr>
        <w:t>(Campbell et al., 2016)</w:t>
      </w:r>
      <w:r w:rsidRPr="00984316">
        <w:fldChar w:fldCharType="end"/>
      </w:r>
      <w:r w:rsidRPr="00984316">
        <w:t xml:space="preserve"> and MEMS models </w:t>
      </w:r>
      <w:r w:rsidRPr="00984316">
        <w:fldChar w:fldCharType="begin"/>
      </w:r>
      <w:r w:rsidR="005B1964" w:rsidRPr="00984316">
        <w:instrText xml:space="preserve"> ADDIN ZOTERO_ITEM CSL_CITATION {"citationID":"mSAxiHki","properties":{"formattedCitation":"(Robertson et al., 2019)","plainCitation":"(Robertson et al., 2019)","noteIndex":0},"citationItems":[{"id":1146,"uris":["http://zotero.org/users/5408042/items/A8TQUDGI"],"itemData":{"id":1146,"type":"article-journal","abstract":"&lt;p&gt;&lt;strong&gt;Abstract.&lt;/strong&gt; Soil organic matter (SOM) dynamics in ecosystem-scale biogeochemical models have traditionally been simulated as immeasurable fluxes between conceptually defined pools. This greatly limits how empirical data can be used to improve model performance and reduce the uncertainty associated with their predictions of carbon (C) cycling. Recent advances in our understanding of the biogeochemical processes that govern SOM formation and persistence demand a new mathematical model with a structure built around key mechanisms and biogeochemically relevant pools. Here, we present one approach that aims to address this need. Our new model (MEMS v1.0) is developed from the Microbial Efficiency-Matrix Stabilization framework, which emphasizes the importance of linking the chemistry of organic matter inputs with efficiency of microbial processing and ultimately with the soil mineral matrix, when studying SOM formation and stabilization. Building on this framework, MEMS v1.0 is also capable of simulating the concept of C saturation and represents decomposition processes and mechanisms of physico-chemical stabilization to define SOM formation into four primary fractions. After describing the model in detail, we optimize four key parameters identified through a variance-based sensitivity analysis. Optimization employed soil fractionation data from 154 sites with diverse environmental conditions, directly equating mineral-associated organic matter and particulate organic matter fractions with corresponding model pools. Finally, model performance was evaluated using total topsoil (0–20&amp;thinsp;cm) C data from 8192 forest and grassland sites across Europe. Despite the relative simplicity of the model, it was able to accurately capture general trends in soil C stocks across extensive gradients of temperature, precipitation, annual C inputs and soil texture. The novel approach that MEMS v1.0 takes to simulate SOM dynamics has the potential to improve our forecasts of how soils respond to management and environmental perturbation. Ensuring these forecasts are accurate is key to effectively informing policy that can address the sustainability of ecosystem services and help mitigate climate change.&lt;/p&gt;","container-title":"Biogeosciences","DOI":"https://doi.org/10.5194/bg-16-1225-2019","ISSN":"1726-4170","issue":"6","language":"English","note":"publisher: Copernicus GmbH","page":"1225-1248","source":"www.biogeosciences.net","title":"Unifying soil organic matter formation and persistence frameworks: the MEMS model","title-short":"Unifying soil organic matter formation and persistence frameworks","volume":"16","author":[{"family":"Robertson","given":"Andy D."},{"family":"Paustian","given":"Keith"},{"family":"Ogle","given":"Stephen"},{"family":"Wallenstein","given":"Matthew D."},{"family":"Lugato","given":"Emanuele"},{"family":"Cotrufo","given":"M. Francesca"}],"issued":{"date-parts":[["2019",3,25]]},"citation-key":"robertsonUnifyingSoilOrganic2019"}}],"schema":"https://github.com/citation-style-language/schema/raw/master/csl-citation.json"} </w:instrText>
      </w:r>
      <w:r w:rsidRPr="00984316">
        <w:fldChar w:fldCharType="separate"/>
      </w:r>
      <w:r w:rsidRPr="00984316">
        <w:rPr>
          <w:rFonts w:ascii="Calibri" w:hAnsi="Calibri" w:cs="Calibri"/>
        </w:rPr>
        <w:t>(Robertson et al., 2019)</w:t>
      </w:r>
      <w:r w:rsidRPr="00984316">
        <w:fldChar w:fldCharType="end"/>
      </w:r>
      <w:r w:rsidRPr="00984316">
        <w:t xml:space="preserve">. Building on Moorhead et al. </w:t>
      </w:r>
      <w:r w:rsidR="00B254FE" w:rsidRPr="00984316">
        <w:fldChar w:fldCharType="begin"/>
      </w:r>
      <w:r w:rsidR="00B254FE" w:rsidRPr="00984316">
        <w:instrText xml:space="preserve"> ADDIN ZOTERO_ITEM CSL_CITATION {"citationID":"i7RbUYc1","properties":{"formattedCitation":"(2013)","plainCitation":"(2013)","noteIndex":0},"citationItems":[{"id":2089,"uris":["http://zotero.org/users/5408042/items/K4GK3W64"],"itemData":{"id":2089,"type":"article-journal","abstract":"A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B254FE" w:rsidRPr="00984316">
        <w:rPr>
          <w:rFonts w:ascii="Cambria Math" w:hAnsi="Cambria Math" w:cs="Cambria Math"/>
        </w:rPr>
        <w:instrText>∼</w:instrText>
      </w:r>
      <w:r w:rsidR="00B254FE" w:rsidRPr="0098431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N."}],"issued":{"date-parts":[["2013",11,1]]},"citation-key":"moorheadCalculatingCometabolicCosts2013"},"suppress-author":true}],"schema":"https://github.com/citation-style-language/schema/raw/master/csl-citation.json"} </w:instrText>
      </w:r>
      <w:r w:rsidR="00B254FE" w:rsidRPr="00984316">
        <w:fldChar w:fldCharType="separate"/>
      </w:r>
      <w:r w:rsidR="00B254FE" w:rsidRPr="00984316">
        <w:rPr>
          <w:rFonts w:ascii="Calibri" w:hAnsi="Calibri" w:cs="Calibri"/>
        </w:rPr>
        <w:t>(2013)</w:t>
      </w:r>
      <w:r w:rsidR="00B254FE" w:rsidRPr="00984316">
        <w:fldChar w:fldCharType="end"/>
      </w:r>
      <w:r w:rsidRPr="00984316">
        <w:t xml:space="preserve">, Manzoni et al. </w:t>
      </w:r>
      <w:r w:rsidR="00B254FE" w:rsidRPr="00984316">
        <w:fldChar w:fldCharType="begin"/>
      </w:r>
      <w:r w:rsidR="00B254FE" w:rsidRPr="00984316">
        <w:instrText xml:space="preserve"> ADDIN ZOTERO_ITEM CSL_CITATION {"citationID":"9YUudbD8","properties":{"formattedCitation":"(2021)","plainCitation":"(2021)","noteIndex":0},"citationItems":[{"id":1454,"uris":["http://zotero.org/users/5408042/items/4J35MMLM"],"itemData":{"id":1454,"type":"article-journal","abstract":"Microbial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D."}],"accessed":{"date-parts":[["2021",6,10]]},"issued":{"date-parts":[["2021"]]},"citation-key":"manzoniModelingMicrobialAdaptations2021"},"suppress-author":true}],"schema":"https://github.com/citation-style-language/schema/raw/master/csl-citation.json"} </w:instrText>
      </w:r>
      <w:r w:rsidR="00B254FE" w:rsidRPr="00984316">
        <w:fldChar w:fldCharType="separate"/>
      </w:r>
      <w:r w:rsidR="00B254FE" w:rsidRPr="00984316">
        <w:rPr>
          <w:rFonts w:ascii="Calibri" w:hAnsi="Calibri" w:cs="Calibri"/>
        </w:rPr>
        <w:t>(2021)</w:t>
      </w:r>
      <w:r w:rsidR="00B254FE" w:rsidRPr="00984316">
        <w:fldChar w:fldCharType="end"/>
      </w:r>
      <w:r w:rsidRPr="00984316">
        <w:t xml:space="preserve"> employed a power law function to incorporate the diminishing rates of carbohydrates and protein pools in their model. However, these and other decomposition models (e.g., </w:t>
      </w:r>
      <w:r w:rsidR="007B61AB" w:rsidRPr="00984316">
        <w:fldChar w:fldCharType="begin"/>
      </w:r>
      <w:r w:rsidR="007B61AB" w:rsidRPr="00984316">
        <w:instrText xml:space="preserve"> ADDIN ZOTERO_ITEM CSL_CITATION {"citationID":"vJa3f5vQ","properties":{"formattedCitation":"(Liski et al., 2005)","plainCitation":"(Liski et al., 2005)","noteIndex":0},"citationItems":[{"id":8738,"uris":["http://zotero.org/users/5408042/items/RDW7EZPN"],"itemData":{"id":8738,"type":"article-journal","abstract":"Models are needed to estimate dynamics of carbon in forest soils, because changes in soil carbon are laborious to measure, and future levels of soil carbon can only be predicted using models. Current process-oriented soil carbon models are not suitable to all forestry-related applications. This is because they require specific input information that is not available for all forests, and their time step is shorter than a year which is typically used in forestry. We developed a dynamic soil carbon model Yasso to be used in forestry applications. Yasso simulates the stock of soil carbon, changes in this stock and the release of carbon from soil on an annual basis. It needs estimates of litter production, information on litter quality and basic data on climate to run. Yasso consists of five decomposition compartments and two woody litter compartments. Its parameter values were determined based on measurements of litter decomposition and soil carbon. The reliability of the output of Yasso was assessed by conducting an uncertainty analysis and comparing model-calculated estimates of soil carbon to measurements taken at different forest sites in southern Finland. According to the uncertainty analysis, the estimates for the amount of soil carbon are uncertain by nature, because they depend mostly on uncertain humus parameters. Still, when linked to a forest simulator to calculate litter production, Yasso gave similar estimates for the amount of soil carbon as were measured. The estimates for changes in soil carbon, on the other hand, are more reliable by nature because they depend on more accurately known parameters. These and other tests conducted so far suggest that Yasso is applicable to forests in a wide range of environments. Further tests will increase confidence in using it for different soils.","container-title":"Ecological Modelling","DOI":"10.1016/j.ecolmodel.2005.03.005","ISSN":"0304-3800","issue":"1","journalAbbreviation":"Ecological Modelling","page":"168-182","source":"ScienceDirect","title":"Carbon and decomposition model Yasso for forest soils","volume":"189","author":[{"family":"Liski","given":"Jari"},{"family":"Palosuo","given":"Taru"},{"family":"Peltoniemi","given":"Mikko"},{"family":"Sievänen","given":"Risto"}],"issued":{"date-parts":[["2005",11,25]]},"citation-key":"liskiCarbonDecompositionModel2005"}}],"schema":"https://github.com/citation-style-language/schema/raw/master/csl-citation.json"} </w:instrText>
      </w:r>
      <w:r w:rsidR="007B61AB" w:rsidRPr="00984316">
        <w:fldChar w:fldCharType="separate"/>
      </w:r>
      <w:r w:rsidR="007B61AB" w:rsidRPr="00984316">
        <w:rPr>
          <w:rFonts w:ascii="Calibri" w:hAnsi="Calibri" w:cs="Calibri"/>
        </w:rPr>
        <w:t>(Liski et al., 2005)</w:t>
      </w:r>
      <w:r w:rsidR="007B61AB" w:rsidRPr="00984316">
        <w:fldChar w:fldCharType="end"/>
      </w:r>
      <w:r w:rsidRPr="00984316">
        <w:t xml:space="preserve">) rely on a coarse characterization of litter chemistry based on proximate analysis, which does not reflect litter chemical composition and lacks the resolution for </w:t>
      </w:r>
      <w:r w:rsidR="00DD12D3">
        <w:t xml:space="preserve">a </w:t>
      </w:r>
      <w:r w:rsidRPr="00984316">
        <w:t xml:space="preserve">mechanistic </w:t>
      </w:r>
      <w:r w:rsidR="00DD12D3">
        <w:t>description of the lignin shielding effect</w:t>
      </w:r>
      <w:r w:rsidRPr="00984316">
        <w:t xml:space="preserve">. </w:t>
      </w:r>
      <w:r w:rsidR="00DD12D3">
        <w:t>In fact, t</w:t>
      </w:r>
      <w:r w:rsidRPr="00984316">
        <w:t>he acid unhydroly</w:t>
      </w:r>
      <w:r w:rsidR="006F0AA9" w:rsidRPr="00984316">
        <w:t>s</w:t>
      </w:r>
      <w:r w:rsidRPr="00984316">
        <w:t xml:space="preserve">able and </w:t>
      </w:r>
      <w:r w:rsidR="006F0AA9" w:rsidRPr="00984316">
        <w:t>hydrolysable</w:t>
      </w:r>
      <w:r w:rsidRPr="00984316">
        <w:t xml:space="preserve"> fractions from proximate analysis of plant material </w:t>
      </w:r>
      <w:r w:rsidR="00DD12D3">
        <w:t>can only</w:t>
      </w:r>
      <w:r w:rsidR="00DD12D3" w:rsidRPr="00984316">
        <w:t xml:space="preserve"> </w:t>
      </w:r>
      <w:r w:rsidRPr="00984316">
        <w:t xml:space="preserve">be used as proxies for lignin and carbohydrates, respectively, </w:t>
      </w:r>
      <w:r w:rsidR="00DD12D3">
        <w:t>but</w:t>
      </w:r>
      <w:r w:rsidR="00DD12D3" w:rsidRPr="00984316">
        <w:t xml:space="preserve"> </w:t>
      </w:r>
      <w:r w:rsidRPr="00984316">
        <w:t>the</w:t>
      </w:r>
      <w:r w:rsidR="00DD12D3">
        <w:t xml:space="preserve">y do not </w:t>
      </w:r>
      <w:r w:rsidR="00DB1265">
        <w:t xml:space="preserve">represent </w:t>
      </w:r>
      <w:r w:rsidRPr="00984316">
        <w:t>accura</w:t>
      </w:r>
      <w:r w:rsidR="00DD12D3">
        <w:t>te</w:t>
      </w:r>
      <w:r w:rsidR="00DB1265">
        <w:t>ly</w:t>
      </w:r>
      <w:r w:rsidR="00DD12D3">
        <w:t xml:space="preserve"> the</w:t>
      </w:r>
      <w:r w:rsidRPr="00984316">
        <w:t xml:space="preserve"> actual carbohydrate and lignin fractions </w:t>
      </w:r>
      <w:r w:rsidRPr="00984316">
        <w:fldChar w:fldCharType="begin"/>
      </w:r>
      <w:r w:rsidR="001435E2" w:rsidRPr="00984316">
        <w:instrText xml:space="preserve"> ADDIN ZOTERO_ITEM CSL_CITATION {"citationID":"lYSH4ZPV","properties":{"formattedCitation":"(Chakrawal et al., 2024b; Preston and Trofymow, 2015)","plainCitation":"(Chakrawal et al., 2024b; Preston and Trofymow, 2015)","noteIndex":0},"citationItems":[{"id":12114,"uris":["http://zotero.org/users/5408042/items/3TWWW7LG"],"itemData":{"id":12114,"type":"article-journal","abstract":"Accurate representation of the chemical diversity of litter in ecosystem-scale models is critical for improving predictions of decomposition rates and stabilization of plant material into soil organic matter. In this contribution, we conducted a systematic review to evaluate how conventional characterization of plant litter quality using proximate analysis compares with molecular-scale characterization using 13C NMR spectroscopy. Using a molecular mixing model, we converted chemical shift regions from NMR into fractions of carbon (C) in five organic compound classes that are major constituents of plant material: carbohydrates, proteins, lignins, lipids, and carbonylic compounds. We found positive correlations between the acid soluble fraction and carbohydrates, and between the acid insoluble fraction and lignins. However, the acid-soluble fraction underestimated carbohydrates, and the acid insoluble fraction overestimated lignins by 243%. We identified two sources of uncertainties: i) disparities between litter chemical composition based on hydrolysability and actual chemical composition obtained from NMR and ii) conversion factors to translate proximate fractions into organic constituents. Both uncertainties are critical, potentially leading to misinterpretations of decay rates in litter decomposition models. Consequently, we recommend including explicit substrate chemistry data in the next generation of litter decomposition models.","container-title":"Soil Biology and Biochemistry","DOI":"10.1016/j.soilbio.2024.109517","ISSN":"0038-0717","journalAbbreviation":"Soil Biology and Biochemistry","page":"109517","source":"ScienceDirect","title":"Comparing plant litter molecular diversity assessed from proximate analysis and 13C NMR spectroscopy","volume":"197","author":[{"family":"Chakrawal","given":"Arjun"},{"family":"Lindahl","given":"Björn D."},{"family":"Qafoku","given":"Odeta"},{"family":"Manzoni","given":"Stefano"}],"issued":{"date-parts":[["2024",10,1]]},"citation-key":"chakrawalComparingPlantLitter2024"}},{"id":65,"uris":["http://zotero.org/users/5408042/items/LUSRMRNN"],"itemData":{"id":65,"type":"article-journal","abstract":"Proximate analysis (PA) is widely used to assess foliar, litter, and wood quality. The acid-unhydrolyzable residue (AUR) of PA, originally known as Klason lignin from wood analysis, is often assumed to be entirely lignin-derived, but the AUR of much plant material also includes contributions from condensed tannins (CT) and cutin or suberin. To improve understanding of chemical changes throughout the PA procedure, we characterized seven foliar litters and their sequential PA fractions (nonpolar and hot-water extracted, AUR). Changes in total C and N, extractable and insoluble CT (as detected by butanol/HCl hydrolysis), delta C-13 values and solid-state C-13 NMR spectra were consistent with loss of carbohydrates and protein after acid hydrolysis, and support previous studies that the AUR residue includes lignin, cutin and CT, all of which are depleted in delta C-13. Hot-water extraction removed the bulk of extractable plus insoluble CT. Only trace levels were detected in the AUR, although C-13 NMR shows that these are likely underestimates. The assumption of lignin-AUR equivalence still causes misinterpretation of PA results for many sample categories. It is time for the scientific community to limit use of \"lignin\" to chemically meaningful contexts?.","archive_location":"WOS:000365868400012","container-title":"BIOGEOCHEMISTRY","DOI":"10.1007/s10533-015-0152-x","issue":"1-2","page":"197-209","title":"The chemistry of some foliar litters and their sequential proximate analysis fractions","volume":"126","author":[{"family":"Preston","given":"CM"},{"family":"Trofymow","given":"JA"}],"issued":{"date-parts":[["2015",11]]},"citation-key":"prestonChemistryFoliarLitters2015"}}],"schema":"https://github.com/citation-style-language/schema/raw/master/csl-citation.json"} </w:instrText>
      </w:r>
      <w:r w:rsidRPr="00984316">
        <w:fldChar w:fldCharType="separate"/>
      </w:r>
      <w:r w:rsidR="001435E2" w:rsidRPr="00984316">
        <w:rPr>
          <w:rFonts w:ascii="Calibri" w:hAnsi="Calibri" w:cs="Calibri"/>
        </w:rPr>
        <w:t>(Chakrawal et al., 2024b; Preston and Trofymow, 2015)</w:t>
      </w:r>
      <w:r w:rsidRPr="00984316">
        <w:fldChar w:fldCharType="end"/>
      </w:r>
      <w:r w:rsidRPr="00984316">
        <w:t xml:space="preserve">. As a consequence, using proximate analysis for parameterization of the rate modifier function has posed significant challenges particularly due to measurement errors inherent in quantifying lignin and carbohydrates. </w:t>
      </w:r>
    </w:p>
    <w:p w14:paraId="5D9D43BB" w14:textId="74B278CE" w:rsidR="00D001BD" w:rsidRPr="00984316" w:rsidRDefault="00D001BD" w:rsidP="00D001BD">
      <w:r w:rsidRPr="00984316">
        <w:t xml:space="preserve">To overcome these parameterization challenges, some models are now turning to NMR data to gain mechanistic insights on the chemical constraints on decomposition. Recently, Chakrawal et al. </w:t>
      </w:r>
      <w:r w:rsidR="00F31033" w:rsidRPr="00984316">
        <w:fldChar w:fldCharType="begin"/>
      </w:r>
      <w:r w:rsidR="00F31033" w:rsidRPr="00984316">
        <w:instrText xml:space="preserve"> ADDIN ZOTERO_ITEM CSL_CITATION {"citationID":"OrQUZ4U6","properties":{"formattedCitation":"(2024a)","plainCitation":"(2024a)","noteIndex":0},"citationItems":[{"id":8762,"uris":["http://zotero.org/users/5408042/items/YYJUMP3T"],"itemData":{"id":8762,"type":"article-journal","abstract":"A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suppress-author":true}],"schema":"https://github.com/citation-style-language/schema/raw/master/csl-citation.json"} </w:instrText>
      </w:r>
      <w:r w:rsidR="00F31033" w:rsidRPr="00984316">
        <w:fldChar w:fldCharType="separate"/>
      </w:r>
      <w:r w:rsidR="00F31033" w:rsidRPr="00984316">
        <w:rPr>
          <w:rFonts w:ascii="Calibri" w:hAnsi="Calibri" w:cs="Calibri"/>
        </w:rPr>
        <w:t>(2024a)</w:t>
      </w:r>
      <w:r w:rsidR="00F31033" w:rsidRPr="00984316">
        <w:fldChar w:fldCharType="end"/>
      </w:r>
      <w:r w:rsidR="00F31033" w:rsidRPr="00984316">
        <w:t xml:space="preserve"> </w:t>
      </w:r>
      <w:r w:rsidRPr="00984316">
        <w:t xml:space="preserve">utilized </w:t>
      </w:r>
      <w:r w:rsidR="00DB1265">
        <w:t>the</w:t>
      </w:r>
      <w:r w:rsidRPr="00984316">
        <w:t xml:space="preserve"> lignin fraction derived from </w:t>
      </w:r>
      <w:r w:rsidRPr="00984316">
        <w:rPr>
          <w:vertAlign w:val="superscript"/>
        </w:rPr>
        <w:t>13</w:t>
      </w:r>
      <w:r w:rsidRPr="00984316">
        <w:t>C NMR spectra data</w:t>
      </w:r>
      <w:r w:rsidR="00DB1265">
        <w:t xml:space="preserve"> in a rate modifier to slow down decomposition</w:t>
      </w:r>
      <w:r w:rsidRPr="00984316">
        <w:t xml:space="preserve">. We are aware of only one other study by </w:t>
      </w:r>
      <w:proofErr w:type="spellStart"/>
      <w:r w:rsidRPr="00984316">
        <w:t>Incerti</w:t>
      </w:r>
      <w:proofErr w:type="spellEnd"/>
      <w:r w:rsidRPr="00984316">
        <w:t xml:space="preserve"> et al. (2017) that directly utilizes </w:t>
      </w:r>
      <w:r w:rsidRPr="00984316">
        <w:rPr>
          <w:vertAlign w:val="superscript"/>
        </w:rPr>
        <w:t>13</w:t>
      </w:r>
      <w:r w:rsidRPr="00984316">
        <w:t xml:space="preserve">C NMR data to inform and constrain a litter decomposition model, termed OMDY (organic matter dynamics). The rate modifier in the OMDY model is </w:t>
      </w:r>
      <w:r w:rsidR="00934174" w:rsidRPr="00984316">
        <w:t>referred to</w:t>
      </w:r>
      <w:r w:rsidRPr="00984316">
        <w:t xml:space="preserve"> as an intramolecular protection function that decreases the rate of </w:t>
      </w:r>
      <w:r w:rsidR="00DB1265">
        <w:t xml:space="preserve">decomposition of the </w:t>
      </w:r>
      <w:r w:rsidRPr="00984316">
        <w:t xml:space="preserve">simulated litter pools with increasing fractions of pools considered to have a </w:t>
      </w:r>
      <w:r w:rsidR="000A2936" w:rsidRPr="000A2936">
        <w:t>shielding</w:t>
      </w:r>
      <w:r w:rsidR="000A2936">
        <w:t xml:space="preserve"> </w:t>
      </w:r>
      <w:r w:rsidRPr="00984316">
        <w:t xml:space="preserve">effect. OMDY considered four litter pools in based on four molecular group identified from </w:t>
      </w:r>
      <w:r w:rsidRPr="00984316">
        <w:rPr>
          <w:vertAlign w:val="superscript"/>
        </w:rPr>
        <w:t>13</w:t>
      </w:r>
      <w:r w:rsidRPr="00984316">
        <w:t xml:space="preserve">C NMR spectra chemical shift regions—alkyl C (0–45), methoxy and N-alkyl C (46–60), O-alkyl C (61–90) and di-O-alkyl C (91–110)—of which alkyl C, O-alkyl C and di-O-alkyl C have </w:t>
      </w:r>
      <w:r w:rsidR="00DB1265">
        <w:t xml:space="preserve">a </w:t>
      </w:r>
      <w:r w:rsidR="000A2936" w:rsidRPr="000A2936">
        <w:t>shielding</w:t>
      </w:r>
      <w:r w:rsidR="000A2936">
        <w:t xml:space="preserve"> </w:t>
      </w:r>
      <w:r w:rsidRPr="00984316">
        <w:t xml:space="preserve">effect. </w:t>
      </w:r>
    </w:p>
    <w:p w14:paraId="379989DB" w14:textId="3468C1AF" w:rsidR="00B8305F" w:rsidRPr="00984316" w:rsidRDefault="009B1900" w:rsidP="00B8305F">
      <w:r w:rsidRPr="0007437B">
        <w:lastRenderedPageBreak/>
        <w:t xml:space="preserve">As detailed chemical composition of plant litter becomes available, it is worth revisiting whether empirical rate modifiers and the associated costs of oxidative enzyme production remain necessary for model parameterization. Here, we propose that calibrating litter decomposition models both with and without these empirical modifiers can help evaluate their continued relevance and identify when more mechanistic formulations may be warranted.  </w:t>
      </w:r>
      <w:r w:rsidR="00B8305F" w:rsidRPr="00984316">
        <w:t xml:space="preserve">To address these multiple challenges (matching modelled and measured quantities; describing the lignin shielding mechanism; modeling enzymatic reactions), there is </w:t>
      </w:r>
      <w:r w:rsidR="00DB1265">
        <w:t>scope for</w:t>
      </w:r>
      <w:r w:rsidR="00B8305F" w:rsidRPr="00984316">
        <w:t xml:space="preserve"> develop</w:t>
      </w:r>
      <w:r w:rsidR="00DB1265">
        <w:t>ing</w:t>
      </w:r>
      <w:r w:rsidR="00B8305F" w:rsidRPr="00984316">
        <w:t xml:space="preserve"> a litter decomposition model that can be informed using detailed molecular scale chemical composition together with mass and nutrient loss data.</w:t>
      </w:r>
      <w:r w:rsidR="006464AD">
        <w:t xml:space="preserve"> </w:t>
      </w:r>
    </w:p>
    <w:p w14:paraId="0FA93CF4" w14:textId="3F6669D3" w:rsidR="00261B0F" w:rsidRPr="00984316" w:rsidRDefault="00825BB0" w:rsidP="004D0F2A">
      <w:r w:rsidRPr="00984316">
        <w:t>In this contribution</w:t>
      </w:r>
      <w:r w:rsidR="009239C1" w:rsidRPr="00984316">
        <w:t>,</w:t>
      </w:r>
      <w:r w:rsidR="00891F3C" w:rsidRPr="00984316">
        <w:t xml:space="preserve"> we demonstrate</w:t>
      </w:r>
      <w:r w:rsidR="009239C1" w:rsidRPr="00984316">
        <w:t xml:space="preserve"> </w:t>
      </w:r>
      <w:r w:rsidR="00917241" w:rsidRPr="00984316">
        <w:t xml:space="preserve">the </w:t>
      </w:r>
      <w:r w:rsidR="009239C1" w:rsidRPr="00984316">
        <w:t>integration</w:t>
      </w:r>
      <w:r w:rsidR="00917241" w:rsidRPr="00984316">
        <w:t xml:space="preserve"> of molecular-scale </w:t>
      </w:r>
      <w:r w:rsidR="00257D54" w:rsidRPr="00984316">
        <w:t>chemical composition of plant litter</w:t>
      </w:r>
      <w:r w:rsidR="00917241" w:rsidRPr="00984316">
        <w:t xml:space="preserve">, </w:t>
      </w:r>
      <w:r w:rsidR="1870C8E7" w:rsidRPr="00984316">
        <w:t>specifically</w:t>
      </w:r>
      <w:r w:rsidR="00917241" w:rsidRPr="00984316">
        <w:t xml:space="preserve"> utilizing solid-state</w:t>
      </w:r>
      <w:r w:rsidR="00D5117C" w:rsidRPr="00984316">
        <w:t xml:space="preserve"> </w:t>
      </w:r>
      <w:r w:rsidR="00D5117C" w:rsidRPr="00984316">
        <w:rPr>
          <w:vertAlign w:val="superscript"/>
        </w:rPr>
        <w:t>13</w:t>
      </w:r>
      <w:r w:rsidR="00D5117C" w:rsidRPr="00984316">
        <w:t>C NMR, to constrain coupled C and N litter decomposition models</w:t>
      </w:r>
      <w:r w:rsidR="00E26745" w:rsidRPr="00984316">
        <w:t>.</w:t>
      </w:r>
      <w:r w:rsidR="00860430" w:rsidRPr="00984316">
        <w:t xml:space="preserve"> </w:t>
      </w:r>
      <w:r w:rsidR="00283B4D" w:rsidRPr="00984316">
        <w:t xml:space="preserve">Our model </w:t>
      </w:r>
      <w:r w:rsidR="005751A5" w:rsidRPr="00984316">
        <w:t xml:space="preserve">simulates </w:t>
      </w:r>
      <w:r w:rsidR="003146A1" w:rsidRPr="00984316">
        <w:t xml:space="preserve">litter decomposition dynamics by tracking mass loss in </w:t>
      </w:r>
      <w:r w:rsidR="0090061E" w:rsidRPr="00984316">
        <w:t xml:space="preserve">five </w:t>
      </w:r>
      <w:r w:rsidR="008D313F" w:rsidRPr="00984316">
        <w:t xml:space="preserve">constitutive fractions—carbohydrates, proteins, lignins, lipids, and carbonyls. </w:t>
      </w:r>
      <w:r w:rsidR="005053B7" w:rsidRPr="00984316">
        <w:t>We used this model</w:t>
      </w:r>
      <w:r w:rsidR="002A5ABB" w:rsidRPr="00984316">
        <w:t xml:space="preserve"> to</w:t>
      </w:r>
      <w:r w:rsidR="00421A76" w:rsidRPr="00984316">
        <w:t xml:space="preserve"> assess the </w:t>
      </w:r>
      <w:r w:rsidR="00520A76" w:rsidRPr="00984316">
        <w:t xml:space="preserve">efficacy </w:t>
      </w:r>
      <w:r w:rsidR="00421A76" w:rsidRPr="00984316">
        <w:t xml:space="preserve">of ¹³C NMR data in calibrating four model scenarios that differ in their representation of (i) the </w:t>
      </w:r>
      <w:r w:rsidR="000A2936" w:rsidRPr="000A2936">
        <w:t>shielding</w:t>
      </w:r>
      <w:r w:rsidR="000A2936">
        <w:t xml:space="preserve"> </w:t>
      </w:r>
      <w:r w:rsidR="00421A76" w:rsidRPr="00984316">
        <w:t>effect of lignin on carbohydrate and protein degradation, and (ii) trade-offs in microbial carbon use efficiency</w:t>
      </w:r>
      <w:r w:rsidR="00730B15" w:rsidRPr="00984316">
        <w:t xml:space="preserve"> (CUE)</w:t>
      </w:r>
      <w:r w:rsidR="00DB1265">
        <w:t xml:space="preserve"> due to costs associated with oxidative enzymes</w:t>
      </w:r>
      <w:r w:rsidR="004D0F2A" w:rsidRPr="00984316">
        <w:t>.</w:t>
      </w:r>
      <w:r w:rsidR="00A537B0" w:rsidRPr="00984316">
        <w:t xml:space="preserve"> </w:t>
      </w:r>
      <w:r w:rsidR="00261B0F" w:rsidRPr="00984316">
        <w:t xml:space="preserve">Our specific research </w:t>
      </w:r>
      <w:r w:rsidR="00145721" w:rsidRPr="00984316">
        <w:t>questions</w:t>
      </w:r>
      <w:r w:rsidR="00261B0F" w:rsidRPr="00984316">
        <w:t xml:space="preserve"> are as follows</w:t>
      </w:r>
      <w:r w:rsidR="005B039A" w:rsidRPr="00984316">
        <w:t>:</w:t>
      </w:r>
    </w:p>
    <w:p w14:paraId="434944BA" w14:textId="2AC65931" w:rsidR="00C26DC5" w:rsidRPr="00984316" w:rsidRDefault="00305367" w:rsidP="00196CF0">
      <w:pPr>
        <w:pStyle w:val="ListParagraph"/>
        <w:numPr>
          <w:ilvl w:val="0"/>
          <w:numId w:val="2"/>
        </w:numPr>
      </w:pPr>
      <w:r w:rsidRPr="00984316">
        <w:t xml:space="preserve">Does </w:t>
      </w:r>
      <w:r w:rsidR="00DB1265">
        <w:t xml:space="preserve">a </w:t>
      </w:r>
      <w:r w:rsidRPr="00984316">
        <w:t xml:space="preserve">lignin </w:t>
      </w:r>
      <w:r w:rsidR="008B7826" w:rsidRPr="00984316">
        <w:t xml:space="preserve">rate </w:t>
      </w:r>
      <w:r w:rsidRPr="00984316">
        <w:t>modifier improv</w:t>
      </w:r>
      <w:r w:rsidR="006403D7" w:rsidRPr="00984316">
        <w:t>e</w:t>
      </w:r>
      <w:r w:rsidRPr="00984316">
        <w:t xml:space="preserve"> </w:t>
      </w:r>
      <w:r w:rsidR="006C31D8" w:rsidRPr="00984316">
        <w:t>model</w:t>
      </w:r>
      <w:r w:rsidR="00DB1265">
        <w:t xml:space="preserve"> performance after calibration</w:t>
      </w:r>
      <w:r w:rsidR="00641376" w:rsidRPr="00984316">
        <w:t>?</w:t>
      </w:r>
    </w:p>
    <w:p w14:paraId="114E0FEE" w14:textId="77777777" w:rsidR="004678B2" w:rsidRPr="00984316" w:rsidRDefault="004678B2" w:rsidP="00196CF0">
      <w:pPr>
        <w:pStyle w:val="ListParagraph"/>
        <w:numPr>
          <w:ilvl w:val="0"/>
          <w:numId w:val="2"/>
        </w:numPr>
      </w:pPr>
      <w:r w:rsidRPr="00984316">
        <w:t xml:space="preserve">Can we use </w:t>
      </w:r>
      <w:r w:rsidRPr="00984316">
        <w:rPr>
          <w:vertAlign w:val="superscript"/>
        </w:rPr>
        <w:t>13</w:t>
      </w:r>
      <w:r w:rsidRPr="00984316">
        <w:t>C NMR data to constrain litter decomposition model parameters?</w:t>
      </w:r>
    </w:p>
    <w:p w14:paraId="7C14CD57" w14:textId="163C55E4" w:rsidR="00DA458C" w:rsidRPr="00984316" w:rsidRDefault="00DA458C" w:rsidP="00196CF0">
      <w:pPr>
        <w:pStyle w:val="ListParagraph"/>
        <w:numPr>
          <w:ilvl w:val="0"/>
          <w:numId w:val="2"/>
        </w:numPr>
      </w:pPr>
      <w:r w:rsidRPr="00984316">
        <w:t xml:space="preserve">How do </w:t>
      </w:r>
      <w:r w:rsidR="00E603EB" w:rsidRPr="00984316">
        <w:t>estimate</w:t>
      </w:r>
      <w:r w:rsidR="00491B7A" w:rsidRPr="00984316">
        <w:t>d</w:t>
      </w:r>
      <w:r w:rsidR="00E603EB" w:rsidRPr="00984316">
        <w:t xml:space="preserve"> parameters vary across </w:t>
      </w:r>
      <w:r w:rsidR="00D12B2E" w:rsidRPr="00984316">
        <w:t>four</w:t>
      </w:r>
      <w:r w:rsidR="00E603EB" w:rsidRPr="00984316">
        <w:t xml:space="preserve"> </w:t>
      </w:r>
      <w:r w:rsidR="003D4D1C" w:rsidRPr="00984316">
        <w:t>model</w:t>
      </w:r>
      <w:r w:rsidR="00A63C91" w:rsidRPr="00984316">
        <w:t xml:space="preserve"> </w:t>
      </w:r>
      <w:r w:rsidR="00C27E1E" w:rsidRPr="00984316">
        <w:rPr>
          <w:bCs/>
        </w:rPr>
        <w:t>scenario</w:t>
      </w:r>
      <w:r w:rsidR="00A63C91" w:rsidRPr="00984316">
        <w:t>s</w:t>
      </w:r>
      <w:r w:rsidR="00B8476B" w:rsidRPr="00984316">
        <w:t xml:space="preserve"> </w:t>
      </w:r>
      <w:ins w:id="2" w:author="Stefano Manzoni" w:date="2025-06-30T09:36:00Z">
        <w:r w:rsidR="00312566">
          <w:t xml:space="preserve">differing in </w:t>
        </w:r>
      </w:ins>
      <w:ins w:id="3" w:author="Stefano Manzoni" w:date="2025-06-30T09:37:00Z">
        <w:r w:rsidR="00312566">
          <w:t xml:space="preserve">lignin effects and enzyme costs, but </w:t>
        </w:r>
      </w:ins>
      <w:r w:rsidR="003D4D1C" w:rsidRPr="00984316">
        <w:t>constrain</w:t>
      </w:r>
      <w:r w:rsidR="00DB1265">
        <w:t>ed</w:t>
      </w:r>
      <w:r w:rsidR="003D4D1C" w:rsidRPr="00984316">
        <w:t xml:space="preserve"> using </w:t>
      </w:r>
      <w:r w:rsidR="00DB1265">
        <w:t xml:space="preserve">the </w:t>
      </w:r>
      <w:r w:rsidR="003D4D1C" w:rsidRPr="00984316">
        <w:t xml:space="preserve">same </w:t>
      </w:r>
      <w:r w:rsidR="00DB1265">
        <w:t xml:space="preserve">litter decomposition </w:t>
      </w:r>
      <w:r w:rsidR="003D4D1C" w:rsidRPr="00984316">
        <w:t>dataset?</w:t>
      </w:r>
    </w:p>
    <w:p w14:paraId="1B83B5A4" w14:textId="4C6D2636" w:rsidR="008C0DC6" w:rsidRPr="00984316" w:rsidRDefault="008C0DC6" w:rsidP="00196CF0">
      <w:pPr>
        <w:pStyle w:val="ListParagraph"/>
        <w:numPr>
          <w:ilvl w:val="0"/>
          <w:numId w:val="2"/>
        </w:numPr>
      </w:pPr>
      <w:r w:rsidRPr="00984316">
        <w:t>Can NMR constrained model reproduce the previously reported decline in microbial CUE with increasing C</w:t>
      </w:r>
      <w:r w:rsidR="00DB1265">
        <w:t>:</w:t>
      </w:r>
      <w:r w:rsidRPr="00984316">
        <w:t>N ratio of litter?</w:t>
      </w:r>
    </w:p>
    <w:p w14:paraId="790BFEF8" w14:textId="68E0109F" w:rsidR="00D155B3" w:rsidRPr="00984316" w:rsidRDefault="00AA44E8" w:rsidP="00046D5D">
      <w:pPr>
        <w:pStyle w:val="Heading1"/>
      </w:pPr>
      <w:r w:rsidRPr="00984316">
        <w:t>Methods</w:t>
      </w:r>
    </w:p>
    <w:p w14:paraId="063E0535" w14:textId="5ED19D3D" w:rsidR="00C40227" w:rsidRPr="00984316" w:rsidRDefault="00F762ED" w:rsidP="009A08A4">
      <w:pPr>
        <w:pStyle w:val="Heading2"/>
      </w:pPr>
      <w:r>
        <w:t xml:space="preserve"> </w:t>
      </w:r>
      <w:r w:rsidR="009A08A4" w:rsidRPr="00984316">
        <w:t>Data collation and preparation</w:t>
      </w:r>
    </w:p>
    <w:p w14:paraId="6AE22E3E" w14:textId="23486A3D" w:rsidR="00A7461A" w:rsidRPr="00984316" w:rsidRDefault="006E7B43" w:rsidP="009A08A4">
      <w:r w:rsidRPr="00984316">
        <w:t xml:space="preserve">We </w:t>
      </w:r>
      <w:r w:rsidR="009262EB" w:rsidRPr="00984316">
        <w:t>searched</w:t>
      </w:r>
      <w:r w:rsidR="000C0E93" w:rsidRPr="00984316">
        <w:t xml:space="preserve"> published literature for </w:t>
      </w:r>
      <w:r w:rsidR="00C44D6D" w:rsidRPr="00984316">
        <w:t xml:space="preserve">litter incubation </w:t>
      </w:r>
      <w:r w:rsidR="000C0E93" w:rsidRPr="00984316">
        <w:t>studies</w:t>
      </w:r>
      <w:r w:rsidR="00957340" w:rsidRPr="00984316">
        <w:t xml:space="preserve"> either in lab or field condition</w:t>
      </w:r>
      <w:r w:rsidR="000C0E93" w:rsidRPr="00984316">
        <w:t xml:space="preserve"> reporting l</w:t>
      </w:r>
      <w:r w:rsidR="005F65C3" w:rsidRPr="00984316">
        <w:t>itter</w:t>
      </w:r>
      <w:r w:rsidR="00007346" w:rsidRPr="00984316">
        <w:t xml:space="preserve"> total C and N</w:t>
      </w:r>
      <w:r w:rsidR="005F65C3" w:rsidRPr="00984316">
        <w:t xml:space="preserve"> mass los</w:t>
      </w:r>
      <w:r w:rsidR="00007346" w:rsidRPr="00984316">
        <w:t>s</w:t>
      </w:r>
      <w:r w:rsidR="00150858" w:rsidRPr="00984316">
        <w:t xml:space="preserve"> </w:t>
      </w:r>
      <w:r w:rsidR="00783AEA" w:rsidRPr="00984316">
        <w:t xml:space="preserve">and </w:t>
      </w:r>
      <w:r w:rsidR="008827DB" w:rsidRPr="00984316">
        <w:t xml:space="preserve">spectra from </w:t>
      </w:r>
      <w:r w:rsidR="00212C42" w:rsidRPr="00984316">
        <w:t xml:space="preserve">solid state </w:t>
      </w:r>
      <w:r w:rsidR="00212C42" w:rsidRPr="00984316">
        <w:rPr>
          <w:vertAlign w:val="superscript"/>
        </w:rPr>
        <w:t>13</w:t>
      </w:r>
      <w:r w:rsidR="00212C42" w:rsidRPr="00984316">
        <w:t xml:space="preserve">C NMR </w:t>
      </w:r>
      <w:r w:rsidR="00FB5F79" w:rsidRPr="00984316">
        <w:t>over time.</w:t>
      </w:r>
      <w:r w:rsidR="00773552" w:rsidRPr="00984316">
        <w:t xml:space="preserve"> </w:t>
      </w:r>
      <w:r w:rsidR="0092352E" w:rsidRPr="00984316">
        <w:t>In total</w:t>
      </w:r>
      <w:r w:rsidR="00D411DE" w:rsidRPr="00984316">
        <w:t>,</w:t>
      </w:r>
      <w:r w:rsidR="0092352E" w:rsidRPr="00984316">
        <w:t xml:space="preserve"> </w:t>
      </w:r>
      <w:r w:rsidR="00093FEF" w:rsidRPr="00984316">
        <w:t xml:space="preserve">we </w:t>
      </w:r>
      <w:r w:rsidR="000C3E8E" w:rsidRPr="00984316">
        <w:t>included</w:t>
      </w:r>
      <w:r w:rsidR="00093FEF" w:rsidRPr="00984316">
        <w:t xml:space="preserve"> 17 </w:t>
      </w:r>
      <w:r w:rsidR="0092352E" w:rsidRPr="00984316">
        <w:t xml:space="preserve">studies spanning </w:t>
      </w:r>
      <w:r w:rsidR="00031537" w:rsidRPr="00984316">
        <w:t xml:space="preserve">89 </w:t>
      </w:r>
      <w:r w:rsidR="00923250" w:rsidRPr="00984316">
        <w:t>litter sample</w:t>
      </w:r>
      <w:r w:rsidR="00322A17" w:rsidRPr="00984316">
        <w:t>s</w:t>
      </w:r>
      <w:r w:rsidR="00923250" w:rsidRPr="00984316">
        <w:t xml:space="preserve"> collected from </w:t>
      </w:r>
      <w:r w:rsidR="00093FEF" w:rsidRPr="00984316">
        <w:t>warm and cold temperate and Mediterranean climate</w:t>
      </w:r>
      <w:r w:rsidR="00B241FA" w:rsidRPr="00984316">
        <w:t xml:space="preserve"> (</w:t>
      </w:r>
      <w:r w:rsidR="00CE7540" w:rsidRPr="00984316">
        <w:t xml:space="preserve">SI </w:t>
      </w:r>
      <w:r w:rsidR="00B241FA" w:rsidRPr="00984316">
        <w:t>Figure S1)</w:t>
      </w:r>
      <w:r w:rsidR="00D96691" w:rsidRPr="00984316">
        <w:t>.</w:t>
      </w:r>
      <w:r w:rsidR="00376EC1" w:rsidRPr="00984316">
        <w:t xml:space="preserve"> </w:t>
      </w:r>
      <w:r w:rsidR="00C21C78" w:rsidRPr="00984316">
        <w:t>The incubation length varied between 6 months (Mediterranean sites</w:t>
      </w:r>
      <w:r w:rsidR="00886E64" w:rsidRPr="00984316">
        <w:t xml:space="preserve"> </w:t>
      </w:r>
      <w:r w:rsidR="00886E64" w:rsidRPr="00984316">
        <w:fldChar w:fldCharType="begin"/>
      </w:r>
      <w:r w:rsidR="001D73CE" w:rsidRPr="00984316">
        <w:instrText xml:space="preserve"> ADDIN ZOTERO_ITEM CSL_CITATION {"citationID":"c4MVaf9s","properties":{"formattedCitation":"(Bonanomi et al., 2013)","plainCitation":"(Bonanomi et al., 2013)","noteIndex":0},"citationItems":[{"id":6704,"uris":["http://zotero.org/groups/2896060/items/46Z88GEE"],"itemData":{"id":6704,"type":"article-journal","abstract":"Predictions of litter decomposition rates are critical for modelling biogeochemical cycling in terrestrial ecosystems and forecasting organic carbon and nutrient stock balances. Litter quality, besides climatic conditions, is recognized as a main factor affecting decay rates and it has been traditionally assessed by the C/N and lignin/N ratios of undecomposed materials. Here, solid state 13C NMR spectroscopy and proximate chemical analysis have been used to characterize litter organic C in a litterbag experiment with 64 different litter types decomposing under controlled conditions of temperature and water content. A statistical comparative analysis provided evidence that C/N and lignin/N ratios, showing different trends of correlation with decay rates at different decomposition stages, can be used to describe the quality of undecomposed litter, but are unable to predict mass loss of already decomposed materials. A principal component regression (PCR) model based on 13C NMR spectra, fitted and cross-validated by using either two randomly selected sets of litter types, showed highly fitting predictions of observed decay rates throughout the decomposition process. The simple ratio 70-75/52-57 corresponding to O-alkyl C of carbohydrates and methoxyl C of lignin, respectively, showed the highest correlation with decay rate among different tested parameters. These findings enhance our understanding of litter quality, and improve our ability to predict decomposition dynamics. The 13C NMR-based 70-75/52-57 ratio is proposed as an alternative to C/N and lignin/N ratios for application in experimental and modelling work. © 2012 Elsevier Ltd.","archive":"Scopus","container-title":"Soil Biology and Biochemistry","DOI":"10.1016/j.soilbio.2012.03.003","ISSN":"00380717 (ISSN)","journalAbbreviation":"Soil Biol. Biochem.","language":"English","page":"40-48","title":"Litter quality assessed by solid state 13C NMR spectroscopy predicts decay rate better than C/N and Lignin/N ratios","volume":"56","author":[{"family":"Bonanomi","given":"G."},{"family":"Incerti","given":"G."},{"family":"Giannino","given":"F."},{"family":"Mingo","given":"A."},{"family":"Lanzotti","given":"V."},{"family":"Mazzoleni","given":"S."}],"issued":{"date-parts":[["2013"]]},"citation-key":"bonanomiLitterQualityAssessed2013"}}],"schema":"https://github.com/citation-style-language/schema/raw/master/csl-citation.json"} </w:instrText>
      </w:r>
      <w:r w:rsidR="00886E64" w:rsidRPr="00984316">
        <w:fldChar w:fldCharType="separate"/>
      </w:r>
      <w:r w:rsidR="001D73CE" w:rsidRPr="00984316">
        <w:rPr>
          <w:rFonts w:ascii="Calibri" w:hAnsi="Calibri" w:cs="Calibri"/>
        </w:rPr>
        <w:t>(Bonanomi et al., 2013)</w:t>
      </w:r>
      <w:r w:rsidR="00886E64" w:rsidRPr="00984316">
        <w:fldChar w:fldCharType="end"/>
      </w:r>
      <w:r w:rsidR="00C21C78" w:rsidRPr="00984316">
        <w:t xml:space="preserve">) to 6 years </w:t>
      </w:r>
      <w:r w:rsidR="000123B1" w:rsidRPr="00984316">
        <w:t>(</w:t>
      </w:r>
      <w:r w:rsidR="00DE135B" w:rsidRPr="00984316">
        <w:t xml:space="preserve">Canadian intersite decomposition experiment </w:t>
      </w:r>
      <w:r w:rsidR="0027583A" w:rsidRPr="00984316">
        <w:t>sites</w:t>
      </w:r>
      <w:r w:rsidR="00886E64" w:rsidRPr="00984316">
        <w:t xml:space="preserve">, </w:t>
      </w:r>
      <w:r w:rsidR="00886E64" w:rsidRPr="00984316">
        <w:fldChar w:fldCharType="begin"/>
      </w:r>
      <w:r w:rsidR="007940BC" w:rsidRPr="00984316">
        <w:instrText xml:space="preserve"> ADDIN ZOTERO_ITEM CSL_CITATION {"citationID":"9UEltcZb","properties":{"formattedCitation":"(Caroline M. Preston et al., 2009)","plainCitation":"(Caroline M. Preston et al., 2009)","noteIndex":0},"citationItems":[{"id":6718,"uris":["http://zotero.org/groups/2896060/items/RG3QN4XA"],"itemData":{"id":6718,"type":"article-journal","abstract":"Slowing or even cessation of litter decomposition with time is well-known, but there is insufficient understanding of the chemical changes that contribute to increasing recalcitrance. Samples from the Canadian Intersite Decomposition Experiment (CIDET) were used to determine 6-year chemical changes for all 11 litters from a site with rapid initial decomposition (Morgan Arboretum, MAR) and for three litters at three colder sites. Six-year mass remaining was 17–37% at MAR, with higher values at the colder sites. Atomic C/N ratios declined and phenolics and condensed tannins generally decreased to minimal values. However, for the three species compared across four sites, phenolics and tannins showed small increases for species with the lowest initial values and also tended to increase with increasing mass loss. For the foliar litters at MAR, there was an average increase in proportion of acid-unhydrolyzable residue (AUR) and decreases in proportions of acid-hydrolyzable (ACID) and extractable fractions, with final AUR/(ACID + AUR) ratios within 0.55–0.66. Principal component analysis showed that foliar litters (and to a lesser extent wood) became more alike after 6 years, decomposition being associated with increase of Fe, Al, N, and AUR concentrations and decrease of K, Mg, tannins, phenolics, and non-polar and water-soluble fractions. However, litters were also affected by site soil chemistry, with some high 6-year accumulations of Ca, Mg, Fe, Al, Mn, and Mg at two sites. Increasing recalcitrance likely arises from increasing dominance of complex, less-soluble organic structures, collectively represented by AUR, together with increases in heavy elements such as Al and Fe, which also specifically bind and stabilize organic matter.","container-title":"Ecosystems","DOI":"10.1007/s10021-009-9266-0","ISSN":"1435-0629","issue":"7","journalAbbreviation":"Ecosystems","language":"en","note":"108 citations (Crossref) [2023-10-06]","page":"1053-1077","source":"Springer Link","title":"Chemical Changes During 6 Years of Decomposition of 11 Litters in Some Canadian Forest Sites. Part 1. Elemental Composition, Tannins, Phenolics, and Proximate Fractions","volume":"12","author":[{"family":"Preston","given":"Caroline M."},{"family":"Nault","given":"Jason R."},{"family":"Trofymow","given":"J. A."},{"family":"Smyth","given":"Carolyn"},{"literal":"CIDET Working Group"}],"issued":{"date-parts":[["2009",11,1]]},"citation-key":"prestonChemicalChanges62009a"},"label":"page"}],"schema":"https://github.com/citation-style-language/schema/raw/master/csl-citation.json"} </w:instrText>
      </w:r>
      <w:r w:rsidR="00886E64" w:rsidRPr="00984316">
        <w:fldChar w:fldCharType="separate"/>
      </w:r>
      <w:r w:rsidR="007940BC" w:rsidRPr="00984316">
        <w:rPr>
          <w:rFonts w:ascii="Calibri" w:hAnsi="Calibri" w:cs="Calibri"/>
        </w:rPr>
        <w:t>(Caroline M. Preston et al., 2009)</w:t>
      </w:r>
      <w:r w:rsidR="00886E64" w:rsidRPr="00984316">
        <w:fldChar w:fldCharType="end"/>
      </w:r>
      <w:r w:rsidR="00886E64" w:rsidRPr="00984316">
        <w:t xml:space="preserve">), </w:t>
      </w:r>
      <w:r w:rsidR="00640340" w:rsidRPr="00984316">
        <w:t>accounting for total mass loss in the range of 2</w:t>
      </w:r>
      <w:r w:rsidR="00076068" w:rsidRPr="00984316">
        <w:t>0</w:t>
      </w:r>
      <w:r w:rsidR="00640340" w:rsidRPr="00984316">
        <w:t>-</w:t>
      </w:r>
      <w:r w:rsidR="00A04208" w:rsidRPr="00984316">
        <w:t>98</w:t>
      </w:r>
      <w:r w:rsidR="00640340" w:rsidRPr="00984316">
        <w:t>%</w:t>
      </w:r>
      <w:r w:rsidR="00F969CD" w:rsidRPr="00984316">
        <w:t xml:space="preserve"> of starting litter mass. </w:t>
      </w:r>
      <w:r w:rsidR="00FB1FB7" w:rsidRPr="00984316">
        <w:t xml:space="preserve">Furthermore, the entire dataset covered </w:t>
      </w:r>
      <w:r w:rsidR="00D807E4">
        <w:t xml:space="preserve">a </w:t>
      </w:r>
      <w:r w:rsidR="00FB1FB7" w:rsidRPr="00984316">
        <w:t>wide variety of litter types such as leaves</w:t>
      </w:r>
      <w:r w:rsidR="00D807E4">
        <w:t xml:space="preserve"> of broadleaf trees</w:t>
      </w:r>
      <w:r w:rsidR="00FB1FB7" w:rsidRPr="00984316">
        <w:t xml:space="preserve">, </w:t>
      </w:r>
      <w:r w:rsidR="00D807E4">
        <w:t>conifers, crops and other grasses</w:t>
      </w:r>
      <w:r w:rsidR="00FB1FB7" w:rsidRPr="00984316">
        <w:t xml:space="preserve">, roots, </w:t>
      </w:r>
      <w:r w:rsidR="00D807E4">
        <w:t xml:space="preserve">and </w:t>
      </w:r>
      <w:r w:rsidR="00FB1FB7" w:rsidRPr="00984316">
        <w:t xml:space="preserve">wood. </w:t>
      </w:r>
      <w:r w:rsidR="00ED7E3F" w:rsidRPr="00984316">
        <w:t xml:space="preserve">The details of initial litter chemical composition, duration of field exposure or incubation length, mean annual temperature and precipitation, and initial fraction of organic </w:t>
      </w:r>
      <w:r w:rsidR="00E82994" w:rsidRPr="00984316">
        <w:t xml:space="preserve">compound </w:t>
      </w:r>
      <w:r w:rsidR="00ED7E3F" w:rsidRPr="00984316">
        <w:t>classes obtained from NMR data are summarized in</w:t>
      </w:r>
      <w:r w:rsidR="00E7596F" w:rsidRPr="00984316">
        <w:rPr>
          <w:b/>
        </w:rPr>
        <w:t xml:space="preserve"> </w:t>
      </w:r>
      <w:r w:rsidR="00E7596F" w:rsidRPr="00984316">
        <w:rPr>
          <w:bCs/>
        </w:rPr>
        <w:t>Table 1</w:t>
      </w:r>
      <w:r w:rsidR="00ED7E3F" w:rsidRPr="00984316">
        <w:t>.</w:t>
      </w:r>
    </w:p>
    <w:p w14:paraId="7EBFCFF8" w14:textId="200EF56E" w:rsidR="007538B8" w:rsidRPr="00984316" w:rsidRDefault="007B5EF2" w:rsidP="00514B17">
      <w:r w:rsidRPr="00984316">
        <w:t xml:space="preserve">Mass loss data for </w:t>
      </w:r>
      <w:r w:rsidR="00A7461A" w:rsidRPr="00984316">
        <w:t>C and N were digitized from published studies or provided by authors</w:t>
      </w:r>
      <w:r w:rsidRPr="00984316">
        <w:t xml:space="preserve">. The </w:t>
      </w:r>
      <w:r w:rsidRPr="00984316">
        <w:rPr>
          <w:vertAlign w:val="superscript"/>
        </w:rPr>
        <w:t>13</w:t>
      </w:r>
      <w:r w:rsidRPr="00984316">
        <w:t xml:space="preserve">C NMR data </w:t>
      </w:r>
      <w:r w:rsidR="00645D50" w:rsidRPr="00984316">
        <w:t>are</w:t>
      </w:r>
      <w:r w:rsidRPr="00984316">
        <w:t xml:space="preserve"> usually reported as integrated values of seven chemical shift regions </w:t>
      </w:r>
      <w:r w:rsidR="00112868" w:rsidRPr="00984316">
        <w:t>(</w:t>
      </w:r>
      <w:r w:rsidR="00CF6580" w:rsidRPr="00984316">
        <w:t>alkyl, methoxy, o-alkyl, di-o-alky, aromatic, phenolic, carbonyl</w:t>
      </w:r>
      <w:r w:rsidR="00112868" w:rsidRPr="00984316">
        <w:t xml:space="preserve">, see </w:t>
      </w:r>
      <w:r w:rsidR="00112868" w:rsidRPr="00984316">
        <w:fldChar w:fldCharType="begin"/>
      </w:r>
      <w:r w:rsidR="00112868" w:rsidRPr="00984316">
        <w:instrText xml:space="preserve"> REF _Ref162541653 \h </w:instrText>
      </w:r>
      <w:r w:rsidR="00984316">
        <w:instrText xml:space="preserve"> \* MERGEFORMAT </w:instrText>
      </w:r>
      <w:r w:rsidR="00112868" w:rsidRPr="00984316">
        <w:fldChar w:fldCharType="separate"/>
      </w:r>
      <w:r w:rsidR="003E501E" w:rsidRPr="00984316">
        <w:t xml:space="preserve">Figure </w:t>
      </w:r>
      <w:r w:rsidR="003E501E" w:rsidRPr="00984316">
        <w:rPr>
          <w:noProof/>
        </w:rPr>
        <w:t>1</w:t>
      </w:r>
      <w:r w:rsidR="00112868" w:rsidRPr="00984316">
        <w:fldChar w:fldCharType="end"/>
      </w:r>
      <w:r w:rsidR="00112868" w:rsidRPr="00984316">
        <w:t xml:space="preserve">A) </w:t>
      </w:r>
      <w:r w:rsidR="000473F1" w:rsidRPr="00984316">
        <w:t>and directly digitized from</w:t>
      </w:r>
      <w:r w:rsidR="00075EBE" w:rsidRPr="00984316">
        <w:t xml:space="preserve"> the</w:t>
      </w:r>
      <w:r w:rsidR="000473F1" w:rsidRPr="00984316">
        <w:t xml:space="preserve"> tables </w:t>
      </w:r>
      <w:r w:rsidR="00EF4416" w:rsidRPr="00984316">
        <w:t>of</w:t>
      </w:r>
      <w:r w:rsidR="000473F1" w:rsidRPr="00984316">
        <w:t xml:space="preserve"> </w:t>
      </w:r>
      <w:r w:rsidR="00D807E4">
        <w:t>the source</w:t>
      </w:r>
      <w:r w:rsidR="00D807E4" w:rsidRPr="00984316">
        <w:t xml:space="preserve"> </w:t>
      </w:r>
      <w:r w:rsidR="000473F1" w:rsidRPr="00984316">
        <w:t>studies</w:t>
      </w:r>
      <w:r w:rsidR="00D807E4">
        <w:t>.</w:t>
      </w:r>
      <w:r w:rsidR="00D92206" w:rsidRPr="00984316">
        <w:t xml:space="preserve"> </w:t>
      </w:r>
      <w:r w:rsidR="003D782F" w:rsidRPr="00984316">
        <w:t xml:space="preserve">We considered </w:t>
      </w:r>
      <w:r w:rsidR="000A51AD" w:rsidRPr="00984316">
        <w:t xml:space="preserve">only those </w:t>
      </w:r>
      <w:r w:rsidR="009B3CEA" w:rsidRPr="00984316">
        <w:t xml:space="preserve">studies </w:t>
      </w:r>
      <w:r w:rsidR="000A51AD" w:rsidRPr="00984316">
        <w:t xml:space="preserve">that </w:t>
      </w:r>
      <w:r w:rsidR="00215A51" w:rsidRPr="00984316">
        <w:t xml:space="preserve">reported </w:t>
      </w:r>
      <w:r w:rsidR="003D782F" w:rsidRPr="00984316">
        <w:t xml:space="preserve">NMR data </w:t>
      </w:r>
      <w:r w:rsidR="00B06C17" w:rsidRPr="00984316">
        <w:t xml:space="preserve">of integrated chemical shift </w:t>
      </w:r>
      <w:r w:rsidR="003D782F" w:rsidRPr="00984316">
        <w:t xml:space="preserve">in </w:t>
      </w:r>
      <w:r w:rsidR="00055534" w:rsidRPr="00984316">
        <w:t xml:space="preserve">a </w:t>
      </w:r>
      <w:r w:rsidR="003D782F" w:rsidRPr="00984316">
        <w:t xml:space="preserve">tabular </w:t>
      </w:r>
      <w:r w:rsidR="00215A51" w:rsidRPr="00984316">
        <w:t>format</w:t>
      </w:r>
      <w:r w:rsidR="00301A55" w:rsidRPr="00984316">
        <w:t>, i.e., the spectr</w:t>
      </w:r>
      <w:r w:rsidR="002C3024" w:rsidRPr="00984316">
        <w:t>um</w:t>
      </w:r>
      <w:r w:rsidR="00301A55" w:rsidRPr="00984316">
        <w:t xml:space="preserve"> itself was not digitized</w:t>
      </w:r>
      <w:r w:rsidR="000D233B" w:rsidRPr="00984316">
        <w:t>.</w:t>
      </w:r>
      <w:r w:rsidR="00BF17C6" w:rsidRPr="00984316">
        <w:t xml:space="preserve"> The integrated values of chemical shift regions are a </w:t>
      </w:r>
      <w:r w:rsidR="00397441" w:rsidRPr="00984316">
        <w:t xml:space="preserve">quantitative </w:t>
      </w:r>
      <w:r w:rsidR="00BF17C6" w:rsidRPr="00984316">
        <w:t xml:space="preserve">measure of </w:t>
      </w:r>
      <w:r w:rsidRPr="00984316">
        <w:t>various functional groups of organic C present in the litter sample (</w:t>
      </w:r>
      <w:r w:rsidRPr="00984316">
        <w:fldChar w:fldCharType="begin"/>
      </w:r>
      <w:r w:rsidRPr="00984316">
        <w:instrText xml:space="preserve"> REF _Ref162541653 \h </w:instrText>
      </w:r>
      <w:r w:rsidR="00984316">
        <w:instrText xml:space="preserve"> \* MERGEFORMAT </w:instrText>
      </w:r>
      <w:r w:rsidRPr="00984316">
        <w:fldChar w:fldCharType="separate"/>
      </w:r>
      <w:r w:rsidR="003E501E" w:rsidRPr="00984316">
        <w:t xml:space="preserve">Figure </w:t>
      </w:r>
      <w:r w:rsidR="003E501E" w:rsidRPr="00984316">
        <w:rPr>
          <w:noProof/>
        </w:rPr>
        <w:lastRenderedPageBreak/>
        <w:t>1</w:t>
      </w:r>
      <w:r w:rsidRPr="00984316">
        <w:fldChar w:fldCharType="end"/>
      </w:r>
      <w:r w:rsidRPr="00984316">
        <w:t>A)</w:t>
      </w:r>
      <w:r w:rsidR="00D77388" w:rsidRPr="00984316">
        <w:t>, and can be used to estimate molecular scale chemical composition of litter.</w:t>
      </w:r>
      <w:r w:rsidR="00E115A1" w:rsidRPr="00984316">
        <w:t xml:space="preserve"> </w:t>
      </w:r>
      <w:r w:rsidR="006A4393" w:rsidRPr="00984316">
        <w:t xml:space="preserve">For example, the sum of </w:t>
      </w:r>
      <w:r w:rsidR="000A39EF" w:rsidRPr="00984316">
        <w:t xml:space="preserve">di-O-alkyl and O-alkyl is </w:t>
      </w:r>
      <w:r w:rsidR="00AF2992" w:rsidRPr="00984316">
        <w:t xml:space="preserve">indicative of carbohydrates, </w:t>
      </w:r>
      <w:r w:rsidR="00B443F0" w:rsidRPr="00984316">
        <w:t xml:space="preserve">while </w:t>
      </w:r>
      <w:r w:rsidR="00AF2992" w:rsidRPr="00984316">
        <w:t>aromatic and phenolics are indicatives of lignin like compounds</w:t>
      </w:r>
      <w:r w:rsidR="006524C2" w:rsidRPr="00984316">
        <w:t xml:space="preserve"> </w:t>
      </w:r>
      <w:r w:rsidR="006E7B43" w:rsidRPr="00984316">
        <w:fldChar w:fldCharType="begin"/>
      </w:r>
      <w:r w:rsidR="005B1964" w:rsidRPr="00984316">
        <w:instrText xml:space="preserve"> ADDIN ZOTERO_ITEM CSL_CITATION {"citationID":"OGPtuuSK","properties":{"formattedCitation":"(K\\uc0\\u246{}gel-Knabner, 2002)","plainCitation":"(Kögel-Knabner, 2002)","noteIndex":0},"citationItems":[{"id":9072,"uris":["http://zotero.org/users/5408042/items/J9BZP4B5"],"itemData":{"id":9072,"type":"article-journal","abstract":"Plant litter and the microbial biomass are the major parent materials for soil organic matter (SOM) formation. Plant litter is composed of complex mixtures of organic components, mainly polysaccharides and lignin, but also aliphatic biopolymers and tannins. The composition and relative abundance of these components vary widely among plant species and tissue type. Whereas some components, such as lignin, are exclusively found in plant residues, specific products are formed by microorganisms, e.g. amino sugars. A wide variety of chemical methods is available for characterizing the chemical composition of these materials, especially the chemolytic methods, which determine individual degradation products and solid-state 13C NMR spectroscopy, that gives an overview of the total organic chemical composition of the litter material. With the development of these techniques, an increasing number of studies are being carried out to investigate the changes during decay and the formation of humic substances. An overview is given on the amount of litter input, the proportion of various plant parts and their distribution (below-ground/above-ground), as well as the relative proportion of the different plant tissues. Major emphasis is on the organic chemical composition of the parent material for SOM formation and thus this paper provides information that will help to identify the changes occurring during biodegradation of plant litter in soils.","container-title":"Soil Biology and Biochemistry","DOI":"10.1016/S0038-0717(01)00158-4","ISSN":"0038-0717","issue":"2","journalAbbreviation":"Soil Biology and Biochemistry","page":"139-162","source":"ScienceDirect","title":"The macromolecular organic composition of plant and microbial residues as inputs to soil organic matter","volume":"34","author":[{"family":"Kögel-Knabner","given":"Ingrid"}],"issued":{"date-parts":[["2002",2,1]]},"citation-key":"kogel-knabnerMacromolecularOrganicComposition2002"}}],"schema":"https://github.com/citation-style-language/schema/raw/master/csl-citation.json"} </w:instrText>
      </w:r>
      <w:r w:rsidR="006E7B43" w:rsidRPr="00984316">
        <w:fldChar w:fldCharType="separate"/>
      </w:r>
      <w:r w:rsidR="006D3992" w:rsidRPr="00984316">
        <w:rPr>
          <w:rFonts w:ascii="Calibri" w:hAnsi="Calibri" w:cs="Calibri"/>
        </w:rPr>
        <w:t>(Kögel-Knabner, 2002)</w:t>
      </w:r>
      <w:r w:rsidR="006E7B43" w:rsidRPr="00984316">
        <w:fldChar w:fldCharType="end"/>
      </w:r>
      <w:r w:rsidR="00AF2992" w:rsidRPr="00984316">
        <w:t xml:space="preserve">. </w:t>
      </w:r>
      <w:r w:rsidR="001A2E22" w:rsidRPr="00984316">
        <w:t>The integrated values of</w:t>
      </w:r>
      <w:r w:rsidR="00D807E4">
        <w:t xml:space="preserve"> the</w:t>
      </w:r>
      <w:r w:rsidR="001A2E22" w:rsidRPr="00984316">
        <w:t xml:space="preserve"> seven chemical shift regions</w:t>
      </w:r>
      <w:r w:rsidR="00B621B5" w:rsidRPr="00984316">
        <w:t xml:space="preserve"> are often normalized with the total area under the spectra t</w:t>
      </w:r>
      <w:r w:rsidR="00D807E4">
        <w:t>o</w:t>
      </w:r>
      <w:r w:rsidR="00B621B5" w:rsidRPr="00984316">
        <w:t xml:space="preserve"> represent the fraction of </w:t>
      </w:r>
      <w:r w:rsidR="002B365A" w:rsidRPr="00984316">
        <w:t>C of each function</w:t>
      </w:r>
      <w:r w:rsidR="002E3DAA" w:rsidRPr="00984316">
        <w:t>al</w:t>
      </w:r>
      <w:r w:rsidR="002B365A" w:rsidRPr="00984316">
        <w:t xml:space="preserve"> group </w:t>
      </w:r>
      <w:r w:rsidR="00D807E4">
        <w:t>out of the</w:t>
      </w:r>
      <w:r w:rsidR="002B365A" w:rsidRPr="00984316">
        <w:t xml:space="preserve"> total litter</w:t>
      </w:r>
      <w:r w:rsidR="00D807E4">
        <w:t xml:space="preserve"> C</w:t>
      </w:r>
      <w:r w:rsidR="002B365A" w:rsidRPr="00984316">
        <w:t xml:space="preserve">. </w:t>
      </w:r>
      <w:r w:rsidR="00CA1CEE" w:rsidRPr="00984316">
        <w:t>The</w:t>
      </w:r>
      <w:r w:rsidR="0078497F" w:rsidRPr="00984316">
        <w:t xml:space="preserve"> </w:t>
      </w:r>
      <w:r w:rsidR="00CA1CEE" w:rsidRPr="00984316">
        <w:t>integrated</w:t>
      </w:r>
      <w:r w:rsidR="0051658E" w:rsidRPr="00984316">
        <w:t xml:space="preserve"> </w:t>
      </w:r>
      <w:r w:rsidR="00CA1CEE" w:rsidRPr="00984316">
        <w:t xml:space="preserve">chemical shift </w:t>
      </w:r>
      <w:r w:rsidR="00EE4B5C" w:rsidRPr="00984316">
        <w:t>data</w:t>
      </w:r>
      <w:r w:rsidR="00CA1CEE" w:rsidRPr="00984316">
        <w:t xml:space="preserve"> </w:t>
      </w:r>
      <w:r w:rsidR="009D48F7" w:rsidRPr="00984316">
        <w:t>can be</w:t>
      </w:r>
      <w:r w:rsidR="00CA1CEE" w:rsidRPr="00984316">
        <w:t xml:space="preserve"> </w:t>
      </w:r>
      <w:r w:rsidR="0051658E" w:rsidRPr="00984316">
        <w:t xml:space="preserve">transformed into </w:t>
      </w:r>
      <w:r w:rsidR="009F3FCA" w:rsidRPr="00984316">
        <w:t>fraction</w:t>
      </w:r>
      <w:r w:rsidR="00D807E4">
        <w:t>s</w:t>
      </w:r>
      <w:r w:rsidR="009F3FCA" w:rsidRPr="00984316">
        <w:t xml:space="preserve"> of five distinct molecular classes of compound</w:t>
      </w:r>
      <w:r w:rsidR="00226312" w:rsidRPr="00984316">
        <w:t xml:space="preserve">s </w:t>
      </w:r>
      <w:r w:rsidR="000B3930" w:rsidRPr="00984316">
        <w:t xml:space="preserve">using a molecular mixing model </w:t>
      </w:r>
      <w:r w:rsidR="006E7B43" w:rsidRPr="00984316">
        <w:fldChar w:fldCharType="begin"/>
      </w:r>
      <w:r w:rsidR="005B1964" w:rsidRPr="00984316">
        <w:instrText xml:space="preserve"> ADDIN ZOTERO_ITEM CSL_CITATION {"citationID":"5cbtbExm","properties":{"formattedCitation":"(Nelson and Baldock, 2005)","plainCitation":"(Nelson and Baldock, 2005)","noteIndex":0},"citationItems":[{"id":6864,"uris":["http://zotero.org/groups/2896060/items/M2UI52G4"],"itemData":{"id":6864,"type":"article-journal","abstract":"Most techniques for determining the chemical nature of natural organic matter in soil, sediment and water require prior extraction or concentration steps that are not quantitative and that create artifacts. 13C nuclear magnetic resonance (NMR) analysis can avoid these problems, but it gives little information at the scale of molecules. Here we show that the molecular composition of a diverse range of natural organic materials could be inferred from 13C NMR analysis combined with C and N analysis. Forty-six different organic materials including undecomposed and decomposed plant materials, soil organic matter, phytoplankton, and the organic matter found in freshwater, estuarine and marine sediments were examined. A mixing model simultaneously solved a series of equations to estimate the content of four biomolecule components representing the organic materials produced in greatest abundance by plants and other organisms (carbohydrate, protein, lignin and aliphatic material) and two additional components (char and pure carbonyl). Based on defined molecular structures for each component, signal intensities for 13C NMR spectra were predicted and compared with measured values. The sum of the absolute differences in signal intensity between the measured and predicted spectral regions was &lt;7% for the terrestrial materials. For aquatic materials the fit of the predicted to measured signal intensities was not as good. Predicted molecular compositions correlated well with independent analyses of cellulose, protein and lignin contents of plant samples and char contents of soil samples. Across all samples, carbohydrates accounted for 10-76% of the sample C (40-76% in plants and 10-42% in soils, sediments and phytoplankton), protein for 2-80% (21-80% in phytoplankton and marine water column samples and 2-36% in plants, soils and sediments), lignin for 0-36%, aliphatic materials for 2-44%, char for 0-38% and carbonyl for 0-22%. For the soils, sediments and decomposed plant materials, the close correspondence between actual signal intensities and those predicted using known biomolecular components, suggested that either'8humic' structures can be approximated by mixtures of common biologically derived molecules or that humic structures did not exist in significant amounts. © Springer 2005.","archive":"Scopus","container-title":"Biogeochemistry","DOI":"10.1007/s10533-004-0076-3","ISSN":"01682563 (ISSN)","issue":"1","journalAbbreviation":"Biogeochemistry","language":"English","page":"1-34","title":"Estimating the molecular composition of a diverse range of natural organic materials from solid-state 13C NMR and elemental analyses","volume":"72","author":[{"family":"Nelson","given":"P.N."},{"family":"Baldock","given":"J.A."}],"issued":{"date-parts":[["2005"]]},"citation-key":"nelsonEstimatingMolecularComposition2005"}}],"schema":"https://github.com/citation-style-language/schema/raw/master/csl-citation.json"} </w:instrText>
      </w:r>
      <w:r w:rsidR="006E7B43" w:rsidRPr="00984316">
        <w:fldChar w:fldCharType="separate"/>
      </w:r>
      <w:r w:rsidR="006D3992" w:rsidRPr="00984316">
        <w:rPr>
          <w:rFonts w:ascii="Calibri" w:hAnsi="Calibri" w:cs="Calibri"/>
        </w:rPr>
        <w:t>(Nelson and Baldock, 2005)</w:t>
      </w:r>
      <w:r w:rsidR="006E7B43" w:rsidRPr="00984316">
        <w:fldChar w:fldCharType="end"/>
      </w:r>
      <w:r w:rsidR="00982734" w:rsidRPr="00984316">
        <w:t>.</w:t>
      </w:r>
      <w:r w:rsidR="000644B8" w:rsidRPr="00984316">
        <w:t xml:space="preserve"> These classes are carbohydrates, proteins, lignins, lipids, and carbonyls</w:t>
      </w:r>
      <w:r w:rsidR="00846B4F" w:rsidRPr="00984316">
        <w:t xml:space="preserve">. The molecular mixing model </w:t>
      </w:r>
      <w:r w:rsidR="000B001B" w:rsidRPr="00984316">
        <w:t xml:space="preserve">is </w:t>
      </w:r>
      <w:r w:rsidR="005F49D7" w:rsidRPr="00984316">
        <w:t>describe</w:t>
      </w:r>
      <w:r w:rsidR="00251E21" w:rsidRPr="00984316">
        <w:t>d</w:t>
      </w:r>
      <w:r w:rsidR="005F49D7" w:rsidRPr="00984316">
        <w:t xml:space="preserve"> in detailed in the following section.</w:t>
      </w:r>
    </w:p>
    <w:p w14:paraId="70298DBC" w14:textId="4DF46B77" w:rsidR="00763479" w:rsidRPr="00984316" w:rsidRDefault="00DD4E62" w:rsidP="00046D5D">
      <w:pPr>
        <w:pStyle w:val="Heading2"/>
      </w:pPr>
      <w:r>
        <w:t xml:space="preserve"> </w:t>
      </w:r>
      <w:r w:rsidR="00763479" w:rsidRPr="00984316">
        <w:t>Molecular mixing model</w:t>
      </w:r>
    </w:p>
    <w:p w14:paraId="51DD1752" w14:textId="7909BB02" w:rsidR="00676EA0" w:rsidRPr="00984316" w:rsidRDefault="002D4913" w:rsidP="00676EA0">
      <w:r w:rsidRPr="00984316">
        <w:t xml:space="preserve">Assuming plant litter </w:t>
      </w:r>
      <w:r w:rsidR="00F92002" w:rsidRPr="00984316">
        <w:t>samples consist</w:t>
      </w:r>
      <w:r w:rsidRPr="00984316">
        <w:t xml:space="preserve"> of carbohydrates, proteins, lignins, lipids, and carbonyls , </w:t>
      </w:r>
      <w:r w:rsidR="00D807E4">
        <w:t xml:space="preserve">the </w:t>
      </w:r>
      <w:r w:rsidR="005253B5" w:rsidRPr="00984316">
        <w:t xml:space="preserve">molecular mixing model </w:t>
      </w:r>
      <w:r w:rsidR="003511D5" w:rsidRPr="00984316">
        <w:t xml:space="preserve">estimates </w:t>
      </w:r>
      <w:r w:rsidR="00D807E4">
        <w:t xml:space="preserve">the </w:t>
      </w:r>
      <w:r w:rsidR="00906CA8" w:rsidRPr="00984316">
        <w:t>fraction</w:t>
      </w:r>
      <w:r w:rsidR="003511D5" w:rsidRPr="00984316">
        <w:t>s</w:t>
      </w:r>
      <w:r w:rsidR="00906CA8" w:rsidRPr="00984316">
        <w:t xml:space="preserve"> of each class</w:t>
      </w:r>
      <w:r w:rsidR="003511D5" w:rsidRPr="00984316">
        <w:t xml:space="preserve"> such that </w:t>
      </w:r>
      <w:r w:rsidRPr="00984316">
        <w:t xml:space="preserve">the observed solid state </w:t>
      </w:r>
      <w:r w:rsidRPr="00984316">
        <w:rPr>
          <w:vertAlign w:val="superscript"/>
        </w:rPr>
        <w:t>13</w:t>
      </w:r>
      <w:r w:rsidRPr="00984316">
        <w:t xml:space="preserve">C NMR spectra of whole litter sample </w:t>
      </w:r>
      <w:r w:rsidR="003511D5" w:rsidRPr="00984316">
        <w:t xml:space="preserve">is </w:t>
      </w:r>
      <w:r w:rsidRPr="00984316">
        <w:t xml:space="preserve">a weighted sum </w:t>
      </w:r>
      <w:r w:rsidR="00963AC4" w:rsidRPr="00984316">
        <w:t xml:space="preserve">of the spectra of the </w:t>
      </w:r>
      <w:r w:rsidR="00C94A67" w:rsidRPr="00984316">
        <w:t>organic</w:t>
      </w:r>
      <w:r w:rsidR="00963AC4" w:rsidRPr="00984316">
        <w:t xml:space="preserve"> compounds</w:t>
      </w:r>
      <w:r w:rsidR="006C07AC" w:rsidRPr="00984316">
        <w:t xml:space="preserve"> (Figure 1A)</w:t>
      </w:r>
      <w:r w:rsidR="00963AC4" w:rsidRPr="00984316">
        <w:t xml:space="preserve">. </w:t>
      </w:r>
      <w:r w:rsidR="00C770FF" w:rsidRPr="00984316">
        <w:t xml:space="preserve">The elemental composition of these </w:t>
      </w:r>
      <w:r w:rsidR="000339A2" w:rsidRPr="00984316">
        <w:t xml:space="preserve">organic compounds </w:t>
      </w:r>
      <w:r w:rsidR="00925846" w:rsidRPr="00984316">
        <w:t>is</w:t>
      </w:r>
      <w:r w:rsidR="000339A2" w:rsidRPr="00984316">
        <w:t xml:space="preserve"> fixed (see </w:t>
      </w:r>
      <w:r w:rsidR="00B04967" w:rsidRPr="00984316">
        <w:t xml:space="preserve">SI </w:t>
      </w:r>
      <w:r w:rsidR="000339A2" w:rsidRPr="00984316">
        <w:t xml:space="preserve">Table </w:t>
      </w:r>
      <w:r w:rsidR="00B04967" w:rsidRPr="00984316">
        <w:t>S</w:t>
      </w:r>
      <w:r w:rsidR="00BF7D0E" w:rsidRPr="00984316">
        <w:t>1</w:t>
      </w:r>
      <w:r w:rsidR="000339A2" w:rsidRPr="00984316">
        <w:t xml:space="preserve">). </w:t>
      </w:r>
      <w:r w:rsidR="00526188" w:rsidRPr="00984316">
        <w:t xml:space="preserve">Thus, the input data required for </w:t>
      </w:r>
      <w:r w:rsidR="00D807E4">
        <w:t xml:space="preserve">the </w:t>
      </w:r>
      <w:r w:rsidR="00526188" w:rsidRPr="00984316">
        <w:t xml:space="preserve">molecular mixing model is the </w:t>
      </w:r>
      <w:r w:rsidR="00243DCC" w:rsidRPr="00984316">
        <w:t xml:space="preserve">observed integrated values of </w:t>
      </w:r>
      <w:r w:rsidR="00D807E4">
        <w:t xml:space="preserve">the </w:t>
      </w:r>
      <w:r w:rsidR="00243DCC" w:rsidRPr="00984316">
        <w:t xml:space="preserve">chemical shift regions of </w:t>
      </w:r>
      <w:r w:rsidR="00D807E4">
        <w:t xml:space="preserve">the </w:t>
      </w:r>
      <w:r w:rsidR="00243DCC" w:rsidRPr="00984316">
        <w:t>litter sample</w:t>
      </w:r>
      <w:r w:rsidR="00C6203A" w:rsidRPr="00984316">
        <w:t xml:space="preserve"> (</w:t>
      </w:r>
      <m:oMath>
        <m:sSub>
          <m:sSubPr>
            <m:ctrlPr>
              <w:rPr>
                <w:rFonts w:ascii="Cambria Math" w:hAnsi="Cambria Math"/>
                <w:i/>
              </w:rPr>
            </m:ctrlPr>
          </m:sSubPr>
          <m:e>
            <m:r>
              <w:rPr>
                <w:rFonts w:ascii="Cambria Math" w:hAnsi="Cambria Math"/>
              </w:rPr>
              <m:t>NMR</m:t>
            </m:r>
          </m:e>
          <m:sub>
            <m:r>
              <w:rPr>
                <w:rFonts w:ascii="Cambria Math" w:hAnsi="Cambria Math"/>
              </w:rPr>
              <m:t>Litter</m:t>
            </m:r>
          </m:sub>
        </m:sSub>
      </m:oMath>
      <w:r w:rsidR="00C6203A" w:rsidRPr="00984316">
        <w:t>)</w:t>
      </w:r>
      <w:r w:rsidR="00243DCC" w:rsidRPr="00984316">
        <w:t xml:space="preserve"> and </w:t>
      </w:r>
      <w:r w:rsidR="0009075D" w:rsidRPr="00984316">
        <w:t xml:space="preserve">the </w:t>
      </w:r>
      <w:r w:rsidR="002D5126" w:rsidRPr="00984316">
        <w:t xml:space="preserve">organic </w:t>
      </w:r>
      <w:r w:rsidR="0009075D" w:rsidRPr="00984316">
        <w:t>compounds</w:t>
      </w:r>
      <w:r w:rsidR="00D842ED" w:rsidRPr="00984316">
        <w:t xml:space="preserve"> (</w:t>
      </w:r>
      <m:oMath>
        <m:sSub>
          <m:sSubPr>
            <m:ctrlPr>
              <w:rPr>
                <w:rFonts w:ascii="Cambria Math" w:hAnsi="Cambria Math"/>
                <w:i/>
              </w:rPr>
            </m:ctrlPr>
          </m:sSubPr>
          <m:e>
            <m:r>
              <w:rPr>
                <w:rFonts w:ascii="Cambria Math" w:hAnsi="Cambria Math"/>
              </w:rPr>
              <m:t>NMR</m:t>
            </m:r>
          </m:e>
          <m:sub>
            <m:r>
              <w:rPr>
                <w:rFonts w:ascii="Cambria Math" w:hAnsi="Cambria Math"/>
              </w:rPr>
              <m:t>OC</m:t>
            </m:r>
          </m:sub>
        </m:sSub>
      </m:oMath>
      <w:r w:rsidR="00D842ED" w:rsidRPr="00984316">
        <w:t>)</w:t>
      </w:r>
      <w:r w:rsidR="0009075D" w:rsidRPr="00984316">
        <w:t xml:space="preserve">. </w:t>
      </w:r>
      <w:r w:rsidR="008631A9" w:rsidRPr="00984316">
        <w:t xml:space="preserve">Let us denote the </w:t>
      </w:r>
      <w:r w:rsidR="007167D8" w:rsidRPr="00984316">
        <w:t>C</w:t>
      </w:r>
      <w:r w:rsidR="008631A9" w:rsidRPr="00984316">
        <w:t xml:space="preserve"> fraction of </w:t>
      </w:r>
      <w:r w:rsidR="00D807E4">
        <w:t xml:space="preserve">a </w:t>
      </w:r>
      <w:r w:rsidR="00F943E4" w:rsidRPr="00984316">
        <w:t xml:space="preserve">molecular class 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50DFE" w:rsidRPr="00984316">
        <w:rPr>
          <w:rFonts w:eastAsiaTheme="minorEastAsia"/>
        </w:rPr>
        <w:t xml:space="preserve"> </w:t>
      </w:r>
      <w:r w:rsidR="00780540" w:rsidRPr="00984316">
        <w:rPr>
          <w:rFonts w:eastAsiaTheme="minorEastAsia"/>
        </w:rPr>
        <w:t xml:space="preserve">in units of </w:t>
      </w:r>
      <w:r w:rsidR="00780540" w:rsidRPr="00984316">
        <w:t>gC</w:t>
      </w:r>
      <w:r w:rsidR="008631A9" w:rsidRPr="00984316">
        <w:t xml:space="preserve"> </w:t>
      </w:r>
      <w:r w:rsidR="00780540" w:rsidRPr="00984316">
        <w:t xml:space="preserve">per gC </w:t>
      </w:r>
      <w:r w:rsidR="008631A9" w:rsidRPr="00984316">
        <w:t>of litter</w:t>
      </w:r>
      <w:r w:rsidR="00780540" w:rsidRPr="00984316">
        <w:t xml:space="preserve">, where </w:t>
      </w:r>
      <m:oMath>
        <m:r>
          <w:rPr>
            <w:rFonts w:ascii="Cambria Math" w:hAnsi="Cambria Math"/>
          </w:rPr>
          <m:t>i</m:t>
        </m:r>
      </m:oMath>
      <w:r w:rsidR="00780540" w:rsidRPr="00984316">
        <w:rPr>
          <w:rFonts w:eastAsiaTheme="minorEastAsia"/>
        </w:rPr>
        <w:t xml:space="preserve"> </w:t>
      </w:r>
      <w:r w:rsidR="00D807E4">
        <w:rPr>
          <w:rFonts w:eastAsiaTheme="minorEastAsia"/>
        </w:rPr>
        <w:t>indicates</w:t>
      </w:r>
      <w:r w:rsidR="00780540" w:rsidRPr="00984316">
        <w:rPr>
          <w:rFonts w:eastAsiaTheme="minorEastAsia"/>
        </w:rPr>
        <w:t xml:space="preserve"> </w:t>
      </w:r>
      <w:r w:rsidR="00780540" w:rsidRPr="00984316">
        <w:t>carbohydrates, proteins, lignin</w:t>
      </w:r>
      <w:r w:rsidR="000A48C7" w:rsidRPr="00984316">
        <w:t>s</w:t>
      </w:r>
      <w:r w:rsidR="00780540" w:rsidRPr="00984316">
        <w:t xml:space="preserve">, lipids, or carbonyls. </w:t>
      </w:r>
      <w:r w:rsidR="00AC7AB4" w:rsidRPr="00984316">
        <w:t>Mathematically, the molecular mixing model can</w:t>
      </w:r>
      <w:r w:rsidR="008C5CC2" w:rsidRPr="00984316">
        <w:t xml:space="preserve"> be</w:t>
      </w:r>
      <w:r w:rsidR="00AC7AB4" w:rsidRPr="00984316">
        <w:t xml:space="preserve"> written as, </w:t>
      </w:r>
    </w:p>
    <w:tbl>
      <w:tblPr>
        <w:tblStyle w:val="TableGrid"/>
        <w:tblW w:w="93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8425"/>
        <w:gridCol w:w="572"/>
      </w:tblGrid>
      <w:tr w:rsidR="00204236" w:rsidRPr="00984316" w14:paraId="09FA958C" w14:textId="77777777" w:rsidTr="00362345">
        <w:trPr>
          <w:trHeight w:val="556"/>
        </w:trPr>
        <w:tc>
          <w:tcPr>
            <w:tcW w:w="350" w:type="dxa"/>
          </w:tcPr>
          <w:p w14:paraId="526388B0" w14:textId="77777777" w:rsidR="00204236" w:rsidRPr="00984316" w:rsidRDefault="00204236" w:rsidP="00362345">
            <w:pPr>
              <w:spacing w:line="360" w:lineRule="auto"/>
            </w:pPr>
          </w:p>
        </w:tc>
        <w:tc>
          <w:tcPr>
            <w:tcW w:w="8425" w:type="dxa"/>
          </w:tcPr>
          <w:p w14:paraId="4F7FA599" w14:textId="401CC7A6" w:rsidR="00204236" w:rsidRPr="00984316" w:rsidRDefault="00000000" w:rsidP="00362345">
            <w:pPr>
              <w:spacing w:line="360" w:lineRule="auto"/>
              <w:rPr>
                <w:rFonts w:eastAsiaTheme="minorEastAsia"/>
              </w:rPr>
            </w:pPr>
            <m:oMathPara>
              <m:oMath>
                <m:sSub>
                  <m:sSubPr>
                    <m:ctrlPr>
                      <w:rPr>
                        <w:rFonts w:ascii="Cambria Math" w:hAnsi="Cambria Math"/>
                        <w:i/>
                      </w:rPr>
                    </m:ctrlPr>
                  </m:sSubPr>
                  <m:e>
                    <m:r>
                      <w:rPr>
                        <w:rFonts w:ascii="Cambria Math" w:hAnsi="Cambria Math"/>
                      </w:rPr>
                      <m:t>NMR</m:t>
                    </m:r>
                  </m:e>
                  <m:sub>
                    <m:r>
                      <w:rPr>
                        <w:rFonts w:ascii="Cambria Math" w:hAnsi="Cambria Math"/>
                      </w:rPr>
                      <m:t>OC</m:t>
                    </m:r>
                  </m:sub>
                </m:sSub>
                <m:r>
                  <w:rPr>
                    <w:rFonts w:ascii="Cambria Math" w:hAnsi="Cambria Math"/>
                  </w:rPr>
                  <m:t>×</m:t>
                </m:r>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NMR</m:t>
                    </m:r>
                  </m:e>
                  <m:sub>
                    <m:r>
                      <w:rPr>
                        <w:rFonts w:ascii="Cambria Math" w:hAnsi="Cambria Math"/>
                      </w:rPr>
                      <m:t>Litter</m:t>
                    </m:r>
                  </m:sub>
                </m:sSub>
                <m:r>
                  <w:rPr>
                    <w:rFonts w:ascii="Cambria Math" w:eastAsiaTheme="minorEastAsia" w:hAnsi="Cambria Math"/>
                  </w:rPr>
                  <m:t>,</m:t>
                </m:r>
              </m:oMath>
            </m:oMathPara>
          </w:p>
        </w:tc>
        <w:tc>
          <w:tcPr>
            <w:tcW w:w="572" w:type="dxa"/>
          </w:tcPr>
          <w:p w14:paraId="6F00BA5E" w14:textId="2EFB9706" w:rsidR="00204236" w:rsidRPr="00984316" w:rsidRDefault="00204236" w:rsidP="00362345">
            <w:pPr>
              <w:spacing w:line="360" w:lineRule="auto"/>
            </w:pPr>
            <w:r w:rsidRPr="00984316">
              <w:t>(</w:t>
            </w:r>
            <w:fldSimple w:instr="SEQ Eq \* MERGEFORMAT">
              <w:r w:rsidR="003E501E" w:rsidRPr="00984316">
                <w:rPr>
                  <w:noProof/>
                </w:rPr>
                <w:t>1</w:t>
              </w:r>
            </w:fldSimple>
            <w:r w:rsidRPr="00984316">
              <w:t>)</w:t>
            </w:r>
            <w:r w:rsidRPr="00984316">
              <w:fldChar w:fldCharType="begin"/>
            </w:r>
            <w:r w:rsidRPr="00984316">
              <w:instrText xml:space="preserve"> SEQ[1] \* MERGEFORMAT </w:instrText>
            </w:r>
            <w:r w:rsidRPr="00984316">
              <w:fldChar w:fldCharType="end"/>
            </w:r>
          </w:p>
        </w:tc>
      </w:tr>
    </w:tbl>
    <w:p w14:paraId="64D6DFBF" w14:textId="3D6F44F8" w:rsidR="00676486" w:rsidRPr="00984316" w:rsidRDefault="00F824CA" w:rsidP="00676EA0">
      <w:pPr>
        <w:rPr>
          <w:rFonts w:eastAsiaTheme="minorEastAsia"/>
        </w:rPr>
      </w:pPr>
      <w:r w:rsidRPr="00984316">
        <w:t xml:space="preserve">where </w:t>
      </w:r>
      <m:oMath>
        <m:sSub>
          <m:sSubPr>
            <m:ctrlPr>
              <w:rPr>
                <w:rFonts w:ascii="Cambria Math" w:hAnsi="Cambria Math"/>
                <w:i/>
              </w:rPr>
            </m:ctrlPr>
          </m:sSubPr>
          <m:e>
            <m:r>
              <w:rPr>
                <w:rFonts w:ascii="Cambria Math" w:hAnsi="Cambria Math"/>
              </w:rPr>
              <m:t>NMR</m:t>
            </m:r>
          </m:e>
          <m:sub>
            <m:r>
              <w:rPr>
                <w:rFonts w:ascii="Cambria Math" w:hAnsi="Cambria Math"/>
              </w:rPr>
              <m:t>OC</m:t>
            </m:r>
          </m:sub>
        </m:sSub>
      </m:oMath>
      <w:r w:rsidRPr="00984316">
        <w:rPr>
          <w:rFonts w:eastAsiaTheme="minorEastAsia"/>
        </w:rPr>
        <w:t xml:space="preserve"> is a matrix of size </w:t>
      </w:r>
      <w:r w:rsidR="006A403A" w:rsidRPr="00984316">
        <w:rPr>
          <w:rFonts w:eastAsiaTheme="minorEastAsia"/>
        </w:rPr>
        <w:t>[</w:t>
      </w:r>
      <m:oMath>
        <m:r>
          <w:rPr>
            <w:rFonts w:ascii="Cambria Math" w:eastAsiaTheme="minorEastAsia" w:hAnsi="Cambria Math"/>
          </w:rPr>
          <m:t>7×5</m:t>
        </m:r>
      </m:oMath>
      <w:r w:rsidR="006A403A" w:rsidRPr="00984316">
        <w:rPr>
          <w:rFonts w:eastAsiaTheme="minorEastAsia"/>
        </w:rPr>
        <w:t>]</w:t>
      </w:r>
      <w:r w:rsidR="00F82A9F" w:rsidRPr="00984316">
        <w:rPr>
          <w:rFonts w:eastAsiaTheme="minorEastAsia"/>
        </w:rPr>
        <w:t xml:space="preserve"> </w:t>
      </w:r>
      <w:r w:rsidR="00AC619D" w:rsidRPr="00984316">
        <w:rPr>
          <w:rFonts w:eastAsiaTheme="minorEastAsia"/>
        </w:rPr>
        <w:t xml:space="preserve">whose </w:t>
      </w:r>
      <w:r w:rsidR="009A023A" w:rsidRPr="00984316">
        <w:rPr>
          <w:rFonts w:eastAsiaTheme="minorEastAsia"/>
        </w:rPr>
        <w:t>rows</w:t>
      </w:r>
      <w:r w:rsidR="00AC619D" w:rsidRPr="00984316">
        <w:rPr>
          <w:rFonts w:eastAsiaTheme="minorEastAsia"/>
        </w:rPr>
        <w:t xml:space="preserve"> are the NMR spectra of </w:t>
      </w:r>
      <w:r w:rsidR="00583E50">
        <w:rPr>
          <w:rFonts w:eastAsiaTheme="minorEastAsia"/>
        </w:rPr>
        <w:t xml:space="preserve">the </w:t>
      </w:r>
      <w:r w:rsidR="00AC619D" w:rsidRPr="00984316">
        <w:rPr>
          <w:rFonts w:eastAsiaTheme="minorEastAsia"/>
        </w:rPr>
        <w:t xml:space="preserve">seven chemical shift regions of </w:t>
      </w:r>
      <w:r w:rsidR="00583E50">
        <w:rPr>
          <w:rFonts w:eastAsiaTheme="minorEastAsia"/>
        </w:rPr>
        <w:t xml:space="preserve">the </w:t>
      </w:r>
      <w:r w:rsidR="009A023A" w:rsidRPr="00984316">
        <w:rPr>
          <w:rFonts w:eastAsiaTheme="minorEastAsia"/>
        </w:rPr>
        <w:t>five organic compounds,</w:t>
      </w:r>
      <w:r w:rsidR="009A023A" w:rsidRPr="00984316">
        <w:rPr>
          <w:rFonts w:eastAsiaTheme="minorEastAsia"/>
          <w:b/>
          <w:bCs/>
        </w:rPr>
        <w:t xml:space="preserve"> </w:t>
      </w:r>
      <m:oMath>
        <m:r>
          <m:rPr>
            <m:sty m:val="bi"/>
          </m:rPr>
          <w:rPr>
            <w:rFonts w:ascii="Cambria Math" w:hAnsi="Cambria Math"/>
          </w:rPr>
          <m:t>x</m:t>
        </m:r>
      </m:oMath>
      <w:r w:rsidR="00A86855" w:rsidRPr="00984316">
        <w:rPr>
          <w:rFonts w:eastAsiaTheme="minorEastAsia"/>
        </w:rPr>
        <w:t xml:space="preserve"> is </w:t>
      </w:r>
      <w:r w:rsidR="00583E50">
        <w:rPr>
          <w:rFonts w:eastAsiaTheme="minorEastAsia"/>
        </w:rPr>
        <w:t xml:space="preserve">a </w:t>
      </w:r>
      <w:r w:rsidR="003058D2" w:rsidRPr="00984316">
        <w:rPr>
          <w:rFonts w:eastAsiaTheme="minorEastAsia"/>
        </w:rPr>
        <w:t>column</w:t>
      </w:r>
      <w:r w:rsidR="00A86855" w:rsidRPr="00984316">
        <w:rPr>
          <w:rFonts w:eastAsiaTheme="minorEastAsia"/>
        </w:rPr>
        <w:t xml:space="preserve"> vector </w:t>
      </w:r>
      <w:r w:rsidR="003058D2" w:rsidRPr="00984316">
        <w:rPr>
          <w:rFonts w:eastAsiaTheme="minorEastAsia"/>
        </w:rPr>
        <w:t>of size [</w:t>
      </w:r>
      <m:oMath>
        <m:r>
          <w:rPr>
            <w:rFonts w:ascii="Cambria Math" w:eastAsiaTheme="minorEastAsia" w:hAnsi="Cambria Math"/>
          </w:rPr>
          <m:t>5×1</m:t>
        </m:r>
      </m:oMath>
      <w:r w:rsidR="003058D2" w:rsidRPr="00984316">
        <w:rPr>
          <w:rFonts w:eastAsiaTheme="minorEastAsia"/>
        </w:rPr>
        <w:t>]</w:t>
      </w:r>
      <w:r w:rsidR="00360046" w:rsidRPr="00984316">
        <w:rPr>
          <w:rFonts w:eastAsiaTheme="minorEastAsia"/>
        </w:rPr>
        <w:t xml:space="preserve"> containing </w:t>
      </w:r>
      <w:r w:rsidR="00583E50">
        <w:rPr>
          <w:rFonts w:eastAsiaTheme="minorEastAsia"/>
        </w:rPr>
        <w:t xml:space="preserve">the </w:t>
      </w:r>
      <w:r w:rsidR="00360046" w:rsidRPr="00984316">
        <w:rPr>
          <w:rFonts w:eastAsiaTheme="minorEastAsia"/>
        </w:rPr>
        <w:t>fraction</w:t>
      </w:r>
      <w:r w:rsidR="00583E50">
        <w:rPr>
          <w:rFonts w:eastAsiaTheme="minorEastAsia"/>
        </w:rPr>
        <w:t>s</w:t>
      </w:r>
      <w:r w:rsidR="00360046" w:rsidRPr="00984316">
        <w:rPr>
          <w:rFonts w:eastAsiaTheme="minorEastAsia"/>
        </w:rPr>
        <w:t xml:space="preserve"> of </w:t>
      </w:r>
      <w:r w:rsidR="00583E50">
        <w:rPr>
          <w:rFonts w:eastAsiaTheme="minorEastAsia"/>
        </w:rPr>
        <w:t xml:space="preserve">the </w:t>
      </w:r>
      <w:r w:rsidR="004A3FD8" w:rsidRPr="00984316">
        <w:rPr>
          <w:rFonts w:eastAsiaTheme="minorEastAsia"/>
        </w:rPr>
        <w:t>five organic compounds</w:t>
      </w:r>
      <w:r w:rsidR="00360046" w:rsidRPr="00984316">
        <w:rPr>
          <w:rFonts w:eastAsiaTheme="minorEastAsia"/>
        </w:rPr>
        <w:t xml:space="preserve">, and </w:t>
      </w:r>
      <m:oMath>
        <m:sSub>
          <m:sSubPr>
            <m:ctrlPr>
              <w:rPr>
                <w:rFonts w:ascii="Cambria Math" w:hAnsi="Cambria Math"/>
                <w:i/>
              </w:rPr>
            </m:ctrlPr>
          </m:sSubPr>
          <m:e>
            <m:r>
              <w:rPr>
                <w:rFonts w:ascii="Cambria Math" w:hAnsi="Cambria Math"/>
              </w:rPr>
              <m:t>NMR</m:t>
            </m:r>
          </m:e>
          <m:sub>
            <m:r>
              <w:rPr>
                <w:rFonts w:ascii="Cambria Math" w:hAnsi="Cambria Math"/>
              </w:rPr>
              <m:t>Litter</m:t>
            </m:r>
          </m:sub>
        </m:sSub>
      </m:oMath>
      <w:r w:rsidR="00360046" w:rsidRPr="00984316">
        <w:rPr>
          <w:rFonts w:eastAsiaTheme="minorEastAsia"/>
        </w:rPr>
        <w:t xml:space="preserve"> is a column </w:t>
      </w:r>
      <w:r w:rsidR="00FB762B" w:rsidRPr="00984316">
        <w:rPr>
          <w:rFonts w:eastAsiaTheme="minorEastAsia"/>
        </w:rPr>
        <w:t>vector of size [</w:t>
      </w:r>
      <m:oMath>
        <m:r>
          <w:rPr>
            <w:rFonts w:ascii="Cambria Math" w:eastAsiaTheme="minorEastAsia" w:hAnsi="Cambria Math"/>
          </w:rPr>
          <m:t>7×1</m:t>
        </m:r>
      </m:oMath>
      <w:r w:rsidR="00FB762B" w:rsidRPr="00984316">
        <w:rPr>
          <w:rFonts w:eastAsiaTheme="minorEastAsia"/>
        </w:rPr>
        <w:t xml:space="preserve">] containing </w:t>
      </w:r>
      <w:r w:rsidR="00583E50">
        <w:rPr>
          <w:rFonts w:eastAsiaTheme="minorEastAsia"/>
        </w:rPr>
        <w:t xml:space="preserve">the </w:t>
      </w:r>
      <w:r w:rsidR="00FB762B" w:rsidRPr="00984316">
        <w:rPr>
          <w:rFonts w:eastAsiaTheme="minorEastAsia"/>
        </w:rPr>
        <w:t xml:space="preserve">observed </w:t>
      </w:r>
      <w:r w:rsidR="005435CB" w:rsidRPr="00984316">
        <w:t xml:space="preserve">integrated values of </w:t>
      </w:r>
      <w:r w:rsidR="00583E50">
        <w:t xml:space="preserve">the </w:t>
      </w:r>
      <w:r w:rsidR="005435CB" w:rsidRPr="00984316">
        <w:t>seven chemical shift regions of</w:t>
      </w:r>
      <w:r w:rsidR="00583E50">
        <w:t xml:space="preserve"> the</w:t>
      </w:r>
      <w:r w:rsidR="005435CB" w:rsidRPr="00984316">
        <w:t xml:space="preserve"> litter sample</w:t>
      </w:r>
      <w:r w:rsidR="008C6EDC" w:rsidRPr="00984316">
        <w:t xml:space="preserve">. Equation (1) is solved for </w:t>
      </w:r>
      <m:oMath>
        <m:r>
          <w:rPr>
            <w:rFonts w:ascii="Cambria Math" w:hAnsi="Cambria Math"/>
          </w:rPr>
          <m:t>x</m:t>
        </m:r>
      </m:oMath>
      <w:r w:rsidR="008C6EDC" w:rsidRPr="00984316">
        <w:rPr>
          <w:rFonts w:eastAsiaTheme="minorEastAsia"/>
        </w:rPr>
        <w:t xml:space="preserve"> </w:t>
      </w:r>
      <w:r w:rsidR="008C6EDC" w:rsidRPr="00984316">
        <w:t xml:space="preserve">using </w:t>
      </w:r>
      <w:r w:rsidR="00B8544F" w:rsidRPr="00984316">
        <w:t>total C and N</w:t>
      </w:r>
      <w:r w:rsidR="00E97211" w:rsidRPr="00984316">
        <w:t xml:space="preserve"> concentration of litter as constraints</w:t>
      </w:r>
      <w:r w:rsidR="00535277" w:rsidRPr="00984316">
        <w:t xml:space="preserve"> to conserve </w:t>
      </w:r>
      <w:r w:rsidR="00A025C0" w:rsidRPr="00984316">
        <w:t xml:space="preserve">mass. </w:t>
      </w:r>
      <w:r w:rsidR="00D70BBE" w:rsidRPr="00984316">
        <w:t>If</w:t>
      </w:r>
      <w:r w:rsidR="00583E50">
        <w:t xml:space="preserve"> the litter C:N ratio</w:t>
      </w:r>
      <w:r w:rsidR="00D70BBE" w:rsidRPr="00984316">
        <w:t xml:space="preserve"> </w:t>
      </w:r>
      <m:oMath>
        <m:r>
          <w:rPr>
            <w:rFonts w:ascii="Cambria Math" w:hAnsi="Cambria Math"/>
          </w:rPr>
          <m:t>C</m:t>
        </m:r>
        <m:sSub>
          <m:sSubPr>
            <m:ctrlPr>
              <w:rPr>
                <w:rFonts w:ascii="Cambria Math" w:eastAsiaTheme="minorEastAsia" w:hAnsi="Cambria Math"/>
                <w:i/>
              </w:rPr>
            </m:ctrlPr>
          </m:sSubPr>
          <m:e>
            <m:r>
              <w:rPr>
                <w:rFonts w:ascii="Cambria Math" w:hAnsi="Cambria Math"/>
              </w:rPr>
              <m:t>N</m:t>
            </m:r>
            <m:ctrlPr>
              <w:rPr>
                <w:rFonts w:ascii="Cambria Math" w:hAnsi="Cambria Math"/>
                <w:i/>
              </w:rPr>
            </m:ctrlPr>
          </m:e>
          <m:sub>
            <m:r>
              <w:rPr>
                <w:rFonts w:ascii="Cambria Math" w:eastAsiaTheme="minorEastAsia" w:hAnsi="Cambria Math"/>
              </w:rPr>
              <m:t>litter</m:t>
            </m:r>
          </m:sub>
        </m:sSub>
      </m:oMath>
      <w:r w:rsidR="00D70BBE" w:rsidRPr="00984316">
        <w:t xml:space="preserve"> </w:t>
      </w:r>
      <w:r w:rsidR="00045866" w:rsidRPr="00984316">
        <w:t>(</w:t>
      </w:r>
      <w:r w:rsidR="00583E50" w:rsidRPr="00984316">
        <w:t>g</w:t>
      </w:r>
      <w:r w:rsidR="00583E50">
        <w:t>C</w:t>
      </w:r>
      <w:r w:rsidR="00583E50" w:rsidRPr="00984316">
        <w:t xml:space="preserve"> </w:t>
      </w:r>
      <w:r w:rsidR="00045866" w:rsidRPr="00984316">
        <w:t>/</w:t>
      </w:r>
      <w:proofErr w:type="spellStart"/>
      <w:r w:rsidR="00583E50" w:rsidRPr="00984316">
        <w:t>g</w:t>
      </w:r>
      <w:r w:rsidR="00583E50">
        <w:t>N</w:t>
      </w:r>
      <w:proofErr w:type="spellEnd"/>
      <w:r w:rsidR="00045866" w:rsidRPr="00984316">
        <w:t>)</w:t>
      </w:r>
      <w:r w:rsidR="00D70BBE" w:rsidRPr="00984316">
        <w:t xml:space="preserve"> </w:t>
      </w:r>
      <w:r w:rsidR="00CF6473" w:rsidRPr="00984316">
        <w:t>was reported</w:t>
      </w:r>
      <w:r w:rsidR="00D70BBE" w:rsidRPr="00984316">
        <w:t xml:space="preserve">, then </w:t>
      </w:r>
      <w:r w:rsidR="00A025C0" w:rsidRPr="00984316">
        <w:t>protein fraction</w:t>
      </w:r>
      <w:r w:rsidR="00D70BBE" w:rsidRPr="00984316">
        <w:t xml:space="preserve"> </w:t>
      </w:r>
      <w:r w:rsidR="00330AB1" w:rsidRPr="00984316">
        <w:t>is</w:t>
      </w:r>
      <w:r w:rsidR="00D70BBE" w:rsidRPr="00984316">
        <w:t xml:space="preserve"> constrained </w:t>
      </w:r>
      <w:r w:rsidR="00CB3C40" w:rsidRPr="00984316">
        <w:t xml:space="preserve">using </w:t>
      </w:r>
      <w:r w:rsidR="00583E50">
        <w:t xml:space="preserve">the whole litter </w:t>
      </w:r>
      <w:r w:rsidR="00CB3C40" w:rsidRPr="00984316">
        <w:t xml:space="preserve">N mass balance i.e., </w:t>
      </w: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C</m:t>
            </m:r>
            <m:sSub>
              <m:sSubPr>
                <m:ctrlPr>
                  <w:rPr>
                    <w:rFonts w:ascii="Cambria Math" w:eastAsiaTheme="minorEastAsia" w:hAnsi="Cambria Math"/>
                    <w:bCs/>
                    <w:i/>
                  </w:rPr>
                </m:ctrlPr>
              </m:sSubPr>
              <m:e>
                <m:r>
                  <w:rPr>
                    <w:rFonts w:ascii="Cambria Math" w:eastAsiaTheme="minorEastAsia" w:hAnsi="Cambria Math"/>
                  </w:rPr>
                  <m:t>N</m:t>
                </m:r>
              </m:e>
              <m:sub>
                <m:r>
                  <w:rPr>
                    <w:rFonts w:ascii="Cambria Math" w:eastAsiaTheme="minorEastAsia" w:hAnsi="Cambria Math"/>
                  </w:rPr>
                  <m:t>P</m:t>
                </m:r>
              </m:sub>
            </m:sSub>
          </m:num>
          <m:den>
            <m:r>
              <w:rPr>
                <w:rFonts w:ascii="Cambria Math" w:hAnsi="Cambria Math"/>
              </w:rPr>
              <m:t>C</m:t>
            </m:r>
            <m:sSub>
              <m:sSubPr>
                <m:ctrlPr>
                  <w:rPr>
                    <w:rFonts w:ascii="Cambria Math" w:eastAsiaTheme="minorEastAsia" w:hAnsi="Cambria Math"/>
                    <w:i/>
                  </w:rPr>
                </m:ctrlPr>
              </m:sSubPr>
              <m:e>
                <m:r>
                  <w:rPr>
                    <w:rFonts w:ascii="Cambria Math" w:hAnsi="Cambria Math"/>
                  </w:rPr>
                  <m:t>N</m:t>
                </m:r>
                <m:ctrlPr>
                  <w:rPr>
                    <w:rFonts w:ascii="Cambria Math" w:hAnsi="Cambria Math"/>
                    <w:i/>
                  </w:rPr>
                </m:ctrlPr>
              </m:e>
              <m:sub>
                <m:r>
                  <w:rPr>
                    <w:rFonts w:ascii="Cambria Math" w:eastAsiaTheme="minorEastAsia" w:hAnsi="Cambria Math"/>
                  </w:rPr>
                  <m:t>litter</m:t>
                </m:r>
              </m:sub>
            </m:sSub>
          </m:den>
        </m:f>
        <m:r>
          <w:rPr>
            <w:rFonts w:ascii="Cambria Math" w:eastAsiaTheme="minorEastAsia" w:hAnsi="Cambria Math"/>
          </w:rPr>
          <m:t>,</m:t>
        </m:r>
      </m:oMath>
      <w:r w:rsidR="005F3C65" w:rsidRPr="00984316">
        <w:rPr>
          <w:rFonts w:eastAsiaTheme="minorEastAsia"/>
        </w:rPr>
        <w:t xml:space="preserve"> where </w:t>
      </w:r>
      <m:oMath>
        <m:sSub>
          <m:sSubPr>
            <m:ctrlPr>
              <w:rPr>
                <w:rFonts w:ascii="Cambria Math" w:eastAsiaTheme="minorEastAsia" w:hAnsi="Cambria Math"/>
                <w:bCs/>
                <w:i/>
              </w:rPr>
            </m:ctrlPr>
          </m:sSubPr>
          <m:e>
            <m:r>
              <w:rPr>
                <w:rFonts w:ascii="Cambria Math" w:eastAsiaTheme="minorEastAsia" w:hAnsi="Cambria Math"/>
              </w:rPr>
              <m:t>CN</m:t>
            </m:r>
          </m:e>
          <m:sub>
            <m:r>
              <w:rPr>
                <w:rFonts w:ascii="Cambria Math" w:eastAsiaTheme="minorEastAsia" w:hAnsi="Cambria Math"/>
              </w:rPr>
              <m:t>P</m:t>
            </m:r>
          </m:sub>
        </m:sSub>
        <m:r>
          <w:rPr>
            <w:rFonts w:ascii="Cambria Math" w:eastAsiaTheme="minorEastAsia" w:hAnsi="Cambria Math"/>
          </w:rPr>
          <m:t>=3.2</m:t>
        </m:r>
      </m:oMath>
      <w:r w:rsidR="005F3C65" w:rsidRPr="00984316">
        <w:rPr>
          <w:rFonts w:eastAsiaTheme="minorEastAsia"/>
        </w:rPr>
        <w:t xml:space="preserve"> is the C</w:t>
      </w:r>
      <w:r w:rsidR="00583E50">
        <w:rPr>
          <w:rFonts w:eastAsiaTheme="minorEastAsia"/>
        </w:rPr>
        <w:t>:</w:t>
      </w:r>
      <w:r w:rsidR="005F3C65" w:rsidRPr="00984316">
        <w:rPr>
          <w:rFonts w:eastAsiaTheme="minorEastAsia"/>
        </w:rPr>
        <w:t>N ratio of proteins</w:t>
      </w:r>
      <w:r w:rsidR="00F86924" w:rsidRPr="00984316">
        <w:rPr>
          <w:rFonts w:eastAsiaTheme="minorEastAsia"/>
        </w:rPr>
        <w:t xml:space="preserve">—indicating </w:t>
      </w:r>
      <w:r w:rsidR="00583E50">
        <w:rPr>
          <w:rFonts w:eastAsiaTheme="minorEastAsia"/>
        </w:rPr>
        <w:t>that all the litter</w:t>
      </w:r>
      <w:r w:rsidR="00F86924" w:rsidRPr="00984316">
        <w:rPr>
          <w:rFonts w:eastAsiaTheme="minorEastAsia"/>
        </w:rPr>
        <w:t xml:space="preserve"> N is </w:t>
      </w:r>
      <w:r w:rsidR="00583E50">
        <w:rPr>
          <w:rFonts w:eastAsiaTheme="minorEastAsia"/>
        </w:rPr>
        <w:t xml:space="preserve">found </w:t>
      </w:r>
      <w:r w:rsidR="00F86924" w:rsidRPr="00984316">
        <w:rPr>
          <w:rFonts w:eastAsiaTheme="minorEastAsia"/>
        </w:rPr>
        <w:t>in proteins</w:t>
      </w:r>
      <w:r w:rsidR="005F3C65" w:rsidRPr="00984316">
        <w:rPr>
          <w:rFonts w:eastAsiaTheme="minorEastAsia"/>
        </w:rPr>
        <w:t>.</w:t>
      </w:r>
      <w:r w:rsidR="00266B5A" w:rsidRPr="00984316">
        <w:rPr>
          <w:rFonts w:eastAsiaTheme="minorEastAsia"/>
          <w:bCs/>
        </w:rPr>
        <w:t xml:space="preserve"> </w:t>
      </w:r>
      <w:r w:rsidR="00890156" w:rsidRPr="00984316">
        <w:t xml:space="preserve">For more details on </w:t>
      </w:r>
      <w:r w:rsidR="00583E50">
        <w:t xml:space="preserve">the </w:t>
      </w:r>
      <w:r w:rsidR="00024B73" w:rsidRPr="00984316">
        <w:t>molecular mixing model</w:t>
      </w:r>
      <w:r w:rsidR="00583E50">
        <w:t>,</w:t>
      </w:r>
      <w:r w:rsidR="00024B73" w:rsidRPr="00984316">
        <w:t xml:space="preserve"> see Chakrawal et al</w:t>
      </w:r>
      <w:r w:rsidR="005B0113" w:rsidRPr="00984316">
        <w:t>.</w:t>
      </w:r>
      <w:r w:rsidR="00650711" w:rsidRPr="00984316">
        <w:t xml:space="preserve"> </w:t>
      </w:r>
      <w:r w:rsidR="00650711" w:rsidRPr="00984316">
        <w:fldChar w:fldCharType="begin"/>
      </w:r>
      <w:r w:rsidR="00650711" w:rsidRPr="00984316">
        <w:instrText xml:space="preserve"> ADDIN ZOTERO_ITEM CSL_CITATION {"citationID":"GrWITrAD","properties":{"formattedCitation":"(2024b)","plainCitation":"(2024b)","noteIndex":0},"citationItems":[{"id":12114,"uris":["http://zotero.org/users/5408042/items/3TWWW7LG"],"itemData":{"id":12114,"type":"article-journal","abstract":"Accurate representation of the chemical diversity of litter in ecosystem-scale models is critical for improving predictions of decomposition rates and stabilization of plant material into soil organic matter. In this contribution, we conducted a systematic review to evaluate how conventional characterization of plant litter quality using proximate analysis compares with molecular-scale characterization using 13C NMR spectroscopy. Using a molecular mixing model, we converted chemical shift regions from NMR into fractions of carbon (C) in five organic compound classes that are major constituents of plant material: carbohydrates, proteins, lignins, lipids, and carbonylic compounds. We found positive correlations between the acid soluble fraction and carbohydrates, and between the acid insoluble fraction and lignins. However, the acid-soluble fraction underestimated carbohydrates, and the acid insoluble fraction overestimated lignins by 243%. We identified two sources of uncertainties: i) disparities between litter chemical composition based on hydrolysability and actual chemical composition obtained from NMR and ii) conversion factors to translate proximate fractions into organic constituents. Both uncertainties are critical, potentially leading to misinterpretations of decay rates in litter decomposition models. Consequently, we recommend including explicit substrate chemistry data in the next generation of litter decomposition models.","container-title":"Soil Biology and Biochemistry","DOI":"10.1016/j.soilbio.2024.109517","ISSN":"0038-0717","journalAbbreviation":"Soil Biology and Biochemistry","page":"109517","source":"ScienceDirect","title":"Comparing plant litter molecular diversity assessed from proximate analysis and 13C NMR spectroscopy","volume":"197","author":[{"family":"Chakrawal","given":"Arjun"},{"family":"Lindahl","given":"Björn D."},{"family":"Qafoku","given":"Odeta"},{"family":"Manzoni","given":"Stefano"}],"issued":{"date-parts":[["2024",10,1]]},"citation-key":"chakrawalComparingPlantLitter2024"},"suppress-author":true}],"schema":"https://github.com/citation-style-language/schema/raw/master/csl-citation.json"} </w:instrText>
      </w:r>
      <w:r w:rsidR="00650711" w:rsidRPr="00984316">
        <w:fldChar w:fldCharType="separate"/>
      </w:r>
      <w:r w:rsidR="00650711" w:rsidRPr="00984316">
        <w:rPr>
          <w:rFonts w:ascii="Calibri" w:hAnsi="Calibri" w:cs="Calibri"/>
        </w:rPr>
        <w:t>(2024b)</w:t>
      </w:r>
      <w:r w:rsidR="00650711" w:rsidRPr="00984316">
        <w:fldChar w:fldCharType="end"/>
      </w:r>
      <w:r w:rsidR="00DA59D3" w:rsidRPr="00984316">
        <w:t xml:space="preserve">. </w:t>
      </w:r>
      <w:r w:rsidR="00E1036B" w:rsidRPr="00984316">
        <w:t xml:space="preserve">The molecular mixing model is used at each time point to convert </w:t>
      </w:r>
      <w:r w:rsidR="005B13EB" w:rsidRPr="00984316">
        <w:t>NMR chemical shift data to C fraction</w:t>
      </w:r>
      <w:r w:rsidR="00583E50">
        <w:t>s</w:t>
      </w:r>
      <w:r w:rsidR="005B13EB" w:rsidRPr="00984316">
        <w:t xml:space="preserve"> of </w:t>
      </w:r>
      <w:r w:rsidR="008E506B" w:rsidRPr="00984316">
        <w:t>carbohydrates, proteins, lignin, lipids, and carbonyls</w:t>
      </w:r>
      <w:r w:rsidR="00583E50">
        <w:t>,</w:t>
      </w:r>
      <w:r w:rsidR="00BF345E" w:rsidRPr="00984316">
        <w:t xml:space="preserve"> which can </w:t>
      </w:r>
      <w:r w:rsidR="00583E50">
        <w:t xml:space="preserve">then </w:t>
      </w:r>
      <w:r w:rsidR="00BF345E" w:rsidRPr="00984316">
        <w:t xml:space="preserve">be converted into mass unit (gC) multiplying </w:t>
      </w:r>
      <w:r w:rsidR="00583E50">
        <w:t xml:space="preserve">the fractions </w:t>
      </w:r>
      <w:r w:rsidR="00BF345E" w:rsidRPr="00984316">
        <w:t xml:space="preserve">by the </w:t>
      </w:r>
      <w:r w:rsidR="00A15089" w:rsidRPr="00984316">
        <w:t>total litter C (gC).</w:t>
      </w:r>
      <w:r w:rsidR="00652A91" w:rsidRPr="00984316">
        <w:t xml:space="preserve"> </w:t>
      </w:r>
      <w:r w:rsidR="000650F3" w:rsidRPr="00984316">
        <w:t xml:space="preserve">We used </w:t>
      </w:r>
      <w:proofErr w:type="spellStart"/>
      <w:r w:rsidR="00995DAC" w:rsidRPr="00984316">
        <w:t>scipy.optimize.minimize</w:t>
      </w:r>
      <w:proofErr w:type="spellEnd"/>
      <w:r w:rsidR="00995DAC" w:rsidRPr="00984316">
        <w:t xml:space="preserve"> function </w:t>
      </w:r>
      <w:r w:rsidR="002C1E1E">
        <w:fldChar w:fldCharType="begin"/>
      </w:r>
      <w:r w:rsidR="002C1E1E">
        <w:instrText xml:space="preserve"> ADDIN ZOTERO_ITEM CSL_CITATION {"citationID":"hAzrUe45","properties":{"formattedCitation":"(Virtanen et al., 2020)","plainCitation":"(Virtanen et al., 2020)","noteIndex":0},"citationItems":[{"id":13508,"uris":["http://zotero.org/users/5408042/items/A5W55Z5P"],"itemData":{"id":13508,"type":"article-journal","abstract":"Abstract\n            SciPy is an open-source scientific computing library for the Python programming language. Since its initial release in 2001, SciPy has become a de facto standard for leveraging scientific algorithms in Python, with over 600 unique code contributors, thousands of dependent packages, over 100,000 dependent repositories and millions of downloads per year. In this work, we provide an overview of the capabilities and development practices of SciPy 1.0 and highlight some recent technical developments.","container-title":"Nature Methods","DOI":"10.1038/s41592-019-0686-2","ISSN":"1548-7091, 1548-7105","issue":"3","journalAbbreviation":"Nat Methods","language":"en","page":"261-272","source":"DOI.org (Crossref)","title":"SciPy 1.0: fundamental algorithms for scientific computing in Python","title-short":"SciPy 1.0","volume":"17","author":[{"family":"Virtanen","given":"Pauli"},{"family":"Gommers","given":"Ralf"},{"family":"Oliphant","given":"Travis E."},{"family":"Haberland","given":"Matt"},{"family":"Reddy","given":"Tyler"},{"family":"Cournapeau","given":"David"},{"family":"Burovski","given":"Evgeni"},{"family":"Peterson","given":"Pearu"},{"family":"Weckesser","given":"Warren"},{"family":"Bright","given":"Jonathan"},{"family":"Van Der Walt","given":"Stéfan J."},{"family":"Brett","given":"Matthew"},{"family":"Wilson","given":"Joshua"},{"family":"Millman","given":"K. Jarrod"},{"family":"Mayorov","given":"Nikolay"},{"family":"Nelson","given":"Andrew R. J."},{"family":"Jones","given":"Eric"},{"family":"Kern","given":"Robert"},{"family":"Larson","given":"Eric"},{"family":"Carey","given":"C J"},{"family":"Polat","given":"İlhan"},{"family":"Feng","given":"Yu"},{"family":"Moore","given":"Eric W."},{"family":"VanderPlas","given":"Jake"},{"family":"Laxalde","given":"Denis"},{"family":"Perktold","given":"Josef"},{"family":"Cimrman","given":"Robert"},{"family":"Henriksen","given":"Ian"},{"family":"Quintero","given":"E. A."},{"family":"Harris","given":"Charles R."},{"family":"Archibald","given":"Anne M."},{"family":"Ribeiro","given":"Antônio H."},{"family":"Pedregosa","given":"Fabian"},{"family":"Van Mulbregt","given":"Paul"},{"literal":"SciPy 1.0 Contributors"},{"family":"Vijaykumar","given":"Aditya"},{"family":"Bardelli","given":"Alessandro Pietro"},{"family":"Rothberg","given":"Alex"},{"family":"Hilboll","given":"Andreas"},{"family":"Kloeckner","given":"Andreas"},{"family":"Scopatz","given":"Anthony"},{"family":"Lee","given":"Antony"},{"family":"Rokem","given":"Ariel"},{"family":"Woods","given":"C. Nathan"},{"family":"Fulton","given":"Chad"},{"family":"Masson","given":"Charles"},{"family":"Häggström","given":"Christian"},{"family":"Fitzgerald","given":"Clark"},{"family":"Nicholson","given":"David A."},{"family":"Hagen","given":"David R."},{"family":"Pasechnik","given":"Dmitrii V."},{"family":"Olivetti","given":"Emanuele"},{"family":"Martin","given":"Eric"},{"family":"Wieser","given":"Eric"},{"family":"Silva","given":"Fabrice"},{"family":"Lenders","given":"Felix"},{"family":"Wilhelm","given":"Florian"},{"family":"Young","given":"G."},{"family":"Price","given":"Gavin A."},{"family":"Ingold","given":"Gert-Ludwig"},{"family":"Allen","given":"Gregory E."},{"family":"Lee","given":"Gregory R."},{"family":"Audren","given":"Hervé"},{"family":"Probst","given":"Irvin"},{"family":"Dietrich","given":"Jörg P."},{"family":"Silterra","given":"Jacob"},{"family":"Webber","given":"James T"},{"family":"Slavič","given":"Janko"},{"family":"Nothman","given":"Joel"},{"family":"Buchner","given":"Johannes"},{"family":"Kulick","given":"Johannes"},{"family":"Schönberger","given":"Johannes L."},{"family":"De Miranda Cardoso","given":"José Vinícius"},{"family":"Reimer","given":"Joscha"},{"family":"Harrington","given":"Joseph"},{"family":"Rodríguez","given":"Juan Luis Cano"},{"family":"Nunez-Iglesias","given":"Juan"},{"family":"Kuczynski","given":"Justin"},{"family":"Tritz","given":"Kevin"},{"family":"Thoma","given":"Martin"},{"family":"Newville","given":"Matthew"},{"family":"Kümmerer","given":"Matthias"},{"family":"Bolingbroke","given":"Maximilian"},{"family":"Tartre","given":"Michael"},{"family":"Pak","given":"Mikhail"},{"family":"Smith","given":"Nathaniel J."},{"family":"Nowaczyk","given":"Nikolai"},{"family":"Shebanov","given":"Nikolay"},{"family":"Pavlyk","given":"Oleksandr"},{"family":"Brodtkorb","given":"Per A."},{"family":"Lee","given":"Perry"},{"family":"McGibbon","given":"Robert T."},{"family":"Feldbauer","given":"Roman"},{"family":"Lewis","given":"Sam"},{"family":"Tygier","given":"Sam"},{"family":"Sievert","given":"Scott"},{"family":"Vigna","given":"Sebastiano"},{"family":"Peterson","given":"Stefan"},{"family":"More","given":"Surhud"},{"family":"Pudlik","given":"Tadeusz"},{"family":"Oshima","given":"Takuya"},{"family":"Pingel","given":"Thomas J."},{"family":"Robitaille","given":"Thomas P."},{"family":"Spura","given":"Thomas"},{"family":"Jones","given":"Thouis R."},{"family":"Cera","given":"Tim"},{"family":"Leslie","given":"Tim"},{"family":"Zito","given":"Tiziano"},{"family":"Krauss","given":"Tom"},{"family":"Upadhyay","given":"Utkarsh"},{"family":"Halchenko","given":"Yaroslav O."},{"family":"Vázquez-Baeza","given":"Yoshiki"}],"issued":{"date-parts":[["2020",3,2]]},"citation-key":"virtanenSciPy10Fundamental2020"}}],"schema":"https://github.com/citation-style-language/schema/raw/master/csl-citation.json"} </w:instrText>
      </w:r>
      <w:r w:rsidR="002C1E1E">
        <w:fldChar w:fldCharType="separate"/>
      </w:r>
      <w:r w:rsidR="002C1E1E" w:rsidRPr="002C1E1E">
        <w:rPr>
          <w:rFonts w:ascii="Calibri" w:hAnsi="Calibri" w:cs="Calibri"/>
        </w:rPr>
        <w:t>(Virtanen et al., 2020)</w:t>
      </w:r>
      <w:r w:rsidR="002C1E1E">
        <w:fldChar w:fldCharType="end"/>
      </w:r>
      <w:r w:rsidR="002C1E1E">
        <w:t xml:space="preserve"> </w:t>
      </w:r>
      <w:r w:rsidR="00995DAC" w:rsidRPr="00984316">
        <w:t xml:space="preserve">with mass balance constraints to solve for </w:t>
      </w:r>
      <m:oMath>
        <m:r>
          <m:rPr>
            <m:sty m:val="bi"/>
          </m:rPr>
          <w:rPr>
            <w:rFonts w:ascii="Cambria Math" w:hAnsi="Cambria Math"/>
          </w:rPr>
          <m:t>x</m:t>
        </m:r>
      </m:oMath>
      <w:r w:rsidR="001059C1" w:rsidRPr="00984316">
        <w:rPr>
          <w:rFonts w:eastAsiaTheme="minorEastAsia"/>
        </w:rPr>
        <w:t xml:space="preserve">. </w:t>
      </w:r>
      <w:r w:rsidR="000F6703" w:rsidRPr="00984316">
        <w:rPr>
          <w:rFonts w:eastAsiaTheme="minorEastAsia"/>
        </w:rPr>
        <w:t>If the C</w:t>
      </w:r>
      <w:r w:rsidR="00583E50">
        <w:rPr>
          <w:rFonts w:eastAsiaTheme="minorEastAsia"/>
        </w:rPr>
        <w:t>:</w:t>
      </w:r>
      <w:r w:rsidR="000F6703" w:rsidRPr="00984316">
        <w:rPr>
          <w:rFonts w:eastAsiaTheme="minorEastAsia"/>
        </w:rPr>
        <w:t xml:space="preserve">N ratio of </w:t>
      </w:r>
      <w:r w:rsidR="00583E50">
        <w:rPr>
          <w:rFonts w:eastAsiaTheme="minorEastAsia"/>
        </w:rPr>
        <w:t xml:space="preserve">the </w:t>
      </w:r>
      <w:r w:rsidR="000F6703" w:rsidRPr="00984316">
        <w:rPr>
          <w:rFonts w:eastAsiaTheme="minorEastAsia"/>
        </w:rPr>
        <w:t xml:space="preserve">litter sample was not </w:t>
      </w:r>
      <w:r w:rsidR="00043EC9" w:rsidRPr="00984316">
        <w:rPr>
          <w:rFonts w:eastAsiaTheme="minorEastAsia"/>
        </w:rPr>
        <w:t>reported,</w:t>
      </w:r>
      <w:r w:rsidR="000F6703" w:rsidRPr="00984316">
        <w:rPr>
          <w:rFonts w:eastAsiaTheme="minorEastAsia"/>
        </w:rPr>
        <w:t xml:space="preserve"> then the N mass balance constraint was dropped and </w:t>
      </w: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P</m:t>
            </m:r>
          </m:sub>
        </m:sSub>
      </m:oMath>
      <w:r w:rsidR="000F6703" w:rsidRPr="00984316">
        <w:rPr>
          <w:rFonts w:eastAsiaTheme="minorEastAsia"/>
          <w:bCs/>
        </w:rPr>
        <w:t xml:space="preserve"> was estimated simultaneously with </w:t>
      </w:r>
      <w:r w:rsidR="00583E50">
        <w:rPr>
          <w:rFonts w:eastAsiaTheme="minorEastAsia"/>
          <w:bCs/>
        </w:rPr>
        <w:t xml:space="preserve">the </w:t>
      </w:r>
      <w:r w:rsidR="000F6703" w:rsidRPr="00984316">
        <w:rPr>
          <w:rFonts w:eastAsiaTheme="minorEastAsia"/>
          <w:bCs/>
        </w:rPr>
        <w:t>other fraction</w:t>
      </w:r>
      <w:r w:rsidR="001C47E7" w:rsidRPr="00984316">
        <w:rPr>
          <w:rFonts w:eastAsiaTheme="minorEastAsia"/>
          <w:bCs/>
        </w:rPr>
        <w:t>s</w:t>
      </w:r>
      <w:r w:rsidR="000F6703" w:rsidRPr="00984316">
        <w:rPr>
          <w:rFonts w:eastAsiaTheme="minorEastAsia"/>
          <w:bCs/>
        </w:rPr>
        <w:t xml:space="preserve"> using optimization</w:t>
      </w:r>
      <w:r w:rsidR="008F295D" w:rsidRPr="00984316">
        <w:rPr>
          <w:rFonts w:eastAsiaTheme="minorEastAsia"/>
          <w:bCs/>
        </w:rPr>
        <w:t>.</w:t>
      </w:r>
      <w:r w:rsidR="000F6703" w:rsidRPr="00984316">
        <w:rPr>
          <w:rFonts w:eastAsiaTheme="minorEastAsia"/>
        </w:rPr>
        <w:t xml:space="preserve"> </w:t>
      </w:r>
      <w:r w:rsidR="001059C1" w:rsidRPr="00984316">
        <w:rPr>
          <w:rFonts w:eastAsiaTheme="minorEastAsia"/>
        </w:rPr>
        <w:t>To</w:t>
      </w:r>
      <w:r w:rsidR="001059C1" w:rsidRPr="00984316">
        <w:rPr>
          <w:rFonts w:eastAsiaTheme="minorEastAsia"/>
          <w:b/>
          <w:bCs/>
        </w:rPr>
        <w:t xml:space="preserve"> </w:t>
      </w:r>
      <w:r w:rsidR="001059C1" w:rsidRPr="00984316">
        <w:rPr>
          <w:rFonts w:eastAsiaTheme="minorEastAsia"/>
        </w:rPr>
        <w:t>assess</w:t>
      </w:r>
      <w:r w:rsidR="00583E50">
        <w:rPr>
          <w:rFonts w:eastAsiaTheme="minorEastAsia"/>
        </w:rPr>
        <w:t xml:space="preserve"> the</w:t>
      </w:r>
      <w:r w:rsidR="001059C1" w:rsidRPr="00984316">
        <w:rPr>
          <w:rFonts w:eastAsiaTheme="minorEastAsia"/>
        </w:rPr>
        <w:t xml:space="preserve"> molecular mixing model </w:t>
      </w:r>
      <w:r w:rsidR="006159BB" w:rsidRPr="00984316">
        <w:rPr>
          <w:rFonts w:eastAsiaTheme="minorEastAsia"/>
        </w:rPr>
        <w:t>performance,</w:t>
      </w:r>
      <w:r w:rsidR="001059C1" w:rsidRPr="00984316">
        <w:rPr>
          <w:rFonts w:eastAsiaTheme="minorEastAsia"/>
        </w:rPr>
        <w:t xml:space="preserve"> we calculated </w:t>
      </w:r>
      <w:r w:rsidR="0091639F" w:rsidRPr="00984316">
        <w:t xml:space="preserve">Nash–Sutcliffe modeling efficiency coefficient (NSE) </w:t>
      </w:r>
      <w:r w:rsidR="00967C9E" w:rsidRPr="00984316">
        <w:rPr>
          <w:rFonts w:eastAsiaTheme="minorEastAsia"/>
        </w:rPr>
        <w:t>and root mean squared</w:t>
      </w:r>
      <w:r w:rsidR="00C165B7">
        <w:rPr>
          <w:rFonts w:eastAsiaTheme="minorEastAsia"/>
        </w:rPr>
        <w:t xml:space="preserve"> errors</w:t>
      </w:r>
      <w:r w:rsidR="00B92A8F" w:rsidRPr="00984316">
        <w:rPr>
          <w:rFonts w:eastAsiaTheme="minorEastAsia"/>
        </w:rPr>
        <w:t xml:space="preserve"> (</w:t>
      </w:r>
      <w:r w:rsidR="00245C28" w:rsidRPr="00984316">
        <w:rPr>
          <w:rFonts w:eastAsiaTheme="minorEastAsia"/>
        </w:rPr>
        <w:t>RMSE</w:t>
      </w:r>
      <w:r w:rsidR="00B92A8F" w:rsidRPr="00984316">
        <w:rPr>
          <w:rFonts w:eastAsiaTheme="minorEastAsia"/>
        </w:rPr>
        <w:t>)</w:t>
      </w:r>
      <w:r w:rsidR="00967C9E" w:rsidRPr="00984316">
        <w:rPr>
          <w:rFonts w:eastAsiaTheme="minorEastAsia"/>
        </w:rPr>
        <w:t xml:space="preserve"> </w:t>
      </w:r>
      <w:r w:rsidR="00C165B7">
        <w:rPr>
          <w:rFonts w:eastAsiaTheme="minorEastAsia"/>
        </w:rPr>
        <w:t xml:space="preserve">by comparing </w:t>
      </w:r>
      <w:r w:rsidR="00583E50">
        <w:rPr>
          <w:rFonts w:eastAsiaTheme="minorEastAsia"/>
        </w:rPr>
        <w:t>the</w:t>
      </w:r>
      <w:r w:rsidR="001059C1" w:rsidRPr="00984316">
        <w:rPr>
          <w:rFonts w:eastAsiaTheme="minorEastAsia"/>
        </w:rPr>
        <w:t xml:space="preserve"> observed</w:t>
      </w:r>
      <w:r w:rsidR="00F56C9E" w:rsidRPr="00984316">
        <w:rPr>
          <w:rFonts w:eastAsiaTheme="minorEastAsia"/>
        </w:rPr>
        <w:t xml:space="preserve"> </w:t>
      </w:r>
      <w:r w:rsidR="008146B3" w:rsidRPr="00984316">
        <w:rPr>
          <w:rFonts w:eastAsiaTheme="minorEastAsia"/>
        </w:rPr>
        <w:t xml:space="preserve">chemical shifts from NMR </w:t>
      </w:r>
      <w:r w:rsidR="00C165B7">
        <w:rPr>
          <w:rFonts w:eastAsiaTheme="minorEastAsia"/>
        </w:rPr>
        <w:t xml:space="preserve">to those </w:t>
      </w:r>
      <w:r w:rsidR="001059C1" w:rsidRPr="00984316">
        <w:rPr>
          <w:rFonts w:eastAsiaTheme="minorEastAsia"/>
        </w:rPr>
        <w:t xml:space="preserve">calculated using </w:t>
      </w:r>
      <w:r w:rsidR="00C165B7">
        <w:rPr>
          <w:rFonts w:eastAsiaTheme="minorEastAsia"/>
        </w:rPr>
        <w:t xml:space="preserve">the </w:t>
      </w:r>
      <w:r w:rsidR="001059C1" w:rsidRPr="00984316">
        <w:rPr>
          <w:rFonts w:eastAsiaTheme="minorEastAsia"/>
        </w:rPr>
        <w:t xml:space="preserve">estimated </w:t>
      </w:r>
      <m:oMath>
        <m:r>
          <m:rPr>
            <m:sty m:val="bi"/>
          </m:rPr>
          <w:rPr>
            <w:rFonts w:ascii="Cambria Math" w:eastAsiaTheme="minorEastAsia" w:hAnsi="Cambria Math"/>
          </w:rPr>
          <m:t>x</m:t>
        </m:r>
      </m:oMath>
      <w:r w:rsidR="009D4DA5" w:rsidRPr="00984316">
        <w:rPr>
          <w:rFonts w:eastAsiaTheme="minorEastAsia"/>
          <w:b/>
          <w:bCs/>
        </w:rPr>
        <w:t xml:space="preserve"> </w:t>
      </w:r>
      <w:r w:rsidR="009D4DA5" w:rsidRPr="00984316">
        <w:rPr>
          <w:rFonts w:eastAsiaTheme="minorEastAsia"/>
        </w:rPr>
        <w:t>(</w:t>
      </w:r>
      <w:r w:rsidR="001903C9" w:rsidRPr="00984316">
        <w:rPr>
          <w:rFonts w:eastAsiaTheme="minorEastAsia"/>
        </w:rPr>
        <w:t xml:space="preserve">SI </w:t>
      </w:r>
      <w:r w:rsidR="009D4DA5" w:rsidRPr="00984316">
        <w:rPr>
          <w:rFonts w:eastAsiaTheme="minorEastAsia"/>
        </w:rPr>
        <w:t xml:space="preserve">Figure </w:t>
      </w:r>
      <w:r w:rsidR="001903C9" w:rsidRPr="00984316">
        <w:rPr>
          <w:rFonts w:eastAsiaTheme="minorEastAsia"/>
        </w:rPr>
        <w:t>S2</w:t>
      </w:r>
      <w:r w:rsidR="009D4DA5" w:rsidRPr="00984316">
        <w:rPr>
          <w:rFonts w:eastAsiaTheme="minorEastAsia"/>
        </w:rPr>
        <w:t>)</w:t>
      </w:r>
      <w:r w:rsidR="001059C1" w:rsidRPr="00984316">
        <w:rPr>
          <w:rFonts w:eastAsiaTheme="minorEastAsia"/>
        </w:rPr>
        <w:t>.</w:t>
      </w:r>
    </w:p>
    <w:p w14:paraId="1E6B1CE7" w14:textId="77F2566E" w:rsidR="00D155B3" w:rsidRPr="00984316" w:rsidRDefault="00DD4E62" w:rsidP="00046D5D">
      <w:pPr>
        <w:pStyle w:val="Heading2"/>
      </w:pPr>
      <w:r>
        <w:t xml:space="preserve"> </w:t>
      </w:r>
      <w:r w:rsidR="00654206" w:rsidRPr="00984316">
        <w:t xml:space="preserve">Litter </w:t>
      </w:r>
      <w:r w:rsidR="00DE36C6" w:rsidRPr="00984316">
        <w:t>decomposition model</w:t>
      </w:r>
    </w:p>
    <w:p w14:paraId="49F74A6A" w14:textId="75972C46" w:rsidR="00647647" w:rsidRPr="00984316" w:rsidRDefault="000E33A5" w:rsidP="193AE7EB">
      <w:pPr>
        <w:rPr>
          <w:rFonts w:eastAsiaTheme="minorEastAsia"/>
        </w:rPr>
      </w:pPr>
      <w:r w:rsidRPr="00984316">
        <w:t xml:space="preserve">We developed a litter decomposition model </w:t>
      </w:r>
      <w:r w:rsidR="00D92056" w:rsidRPr="00984316">
        <w:t>for</w:t>
      </w:r>
      <w:r w:rsidRPr="00984316">
        <w:t xml:space="preserve"> simulating the dynamics of </w:t>
      </w:r>
      <w:r w:rsidR="007167D8" w:rsidRPr="00984316">
        <w:t>C</w:t>
      </w:r>
      <w:r w:rsidRPr="00984316">
        <w:t xml:space="preserve"> and N within five distinct pools representing organic compounds</w:t>
      </w:r>
      <w:r w:rsidR="00EE7544" w:rsidRPr="00984316">
        <w:t xml:space="preserve"> as </w:t>
      </w:r>
      <w:r w:rsidRPr="00984316">
        <w:t xml:space="preserve">identified </w:t>
      </w:r>
      <w:r w:rsidR="00EE7544" w:rsidRPr="00984316">
        <w:t>from</w:t>
      </w:r>
      <w:r w:rsidR="004625B2" w:rsidRPr="00984316">
        <w:t xml:space="preserve"> the</w:t>
      </w:r>
      <w:r w:rsidRPr="00984316">
        <w:t xml:space="preserve"> molecular mixing model </w:t>
      </w:r>
      <w:r w:rsidR="00D126BD" w:rsidRPr="00984316">
        <w:t xml:space="preserve">using </w:t>
      </w:r>
      <w:r w:rsidRPr="00984316">
        <w:t>NMR data</w:t>
      </w:r>
      <w:r w:rsidR="00376207" w:rsidRPr="00984316">
        <w:t xml:space="preserve"> (</w:t>
      </w:r>
      <w:r w:rsidR="00376207" w:rsidRPr="00984316">
        <w:rPr>
          <w:b/>
          <w:bCs/>
        </w:rPr>
        <w:fldChar w:fldCharType="begin"/>
      </w:r>
      <w:r w:rsidR="00376207" w:rsidRPr="00984316">
        <w:instrText xml:space="preserve"> REF _Ref162541653 \h </w:instrText>
      </w:r>
      <w:r w:rsidR="00984316">
        <w:rPr>
          <w:b/>
          <w:bCs/>
        </w:rPr>
        <w:instrText xml:space="preserve"> \* MERGEFORMAT </w:instrText>
      </w:r>
      <w:r w:rsidR="00376207" w:rsidRPr="00984316">
        <w:rPr>
          <w:b/>
          <w:bCs/>
        </w:rPr>
      </w:r>
      <w:r w:rsidR="00376207" w:rsidRPr="00984316">
        <w:rPr>
          <w:b/>
          <w:bCs/>
        </w:rPr>
        <w:fldChar w:fldCharType="separate"/>
      </w:r>
      <w:r w:rsidR="003E501E" w:rsidRPr="00984316">
        <w:t xml:space="preserve">Figure </w:t>
      </w:r>
      <w:r w:rsidR="003E501E" w:rsidRPr="00984316">
        <w:rPr>
          <w:noProof/>
        </w:rPr>
        <w:t>1</w:t>
      </w:r>
      <w:r w:rsidR="00376207" w:rsidRPr="00984316">
        <w:rPr>
          <w:b/>
          <w:bCs/>
        </w:rPr>
        <w:fldChar w:fldCharType="end"/>
      </w:r>
      <w:r w:rsidR="00376207" w:rsidRPr="00984316">
        <w:t>B)</w:t>
      </w:r>
      <w:r w:rsidRPr="00984316">
        <w:t>.</w:t>
      </w:r>
      <w:r w:rsidR="00B70D45" w:rsidRPr="00984316">
        <w:t xml:space="preserve"> </w:t>
      </w:r>
      <w:r w:rsidR="00C70D6B" w:rsidRPr="00984316">
        <w:t xml:space="preserve">We assumed first order kinetics for the uptake </w:t>
      </w:r>
      <w:r w:rsidR="000237DD" w:rsidRPr="00984316">
        <w:t>rate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0237DD" w:rsidRPr="00984316">
        <w:t xml:space="preserve">) </w:t>
      </w:r>
      <w:r w:rsidR="00C70D6B" w:rsidRPr="00984316">
        <w:t>of each pool</w:t>
      </w:r>
      <w:r w:rsidR="007B7ACD" w:rsidRPr="00984316">
        <w:t xml:space="preserve">, which is reasonable when using coarse </w:t>
      </w:r>
      <w:r w:rsidR="00352814" w:rsidRPr="00984316">
        <w:t xml:space="preserve">time </w:t>
      </w:r>
      <w:r w:rsidR="007B7ACD" w:rsidRPr="00984316">
        <w:t>resolution data spanning months-to-years</w:t>
      </w:r>
      <w:r w:rsidR="00967282" w:rsidRPr="00984316">
        <w:t>.</w:t>
      </w:r>
      <w:r w:rsidR="005832D3" w:rsidRPr="00984316">
        <w:t xml:space="preserve"> The protection effect of lignin on </w:t>
      </w:r>
      <w:r w:rsidR="005832D3" w:rsidRPr="00984316">
        <w:lastRenderedPageBreak/>
        <w:t xml:space="preserve">carbohydrates and proteins is implemented using a </w:t>
      </w:r>
      <w:r w:rsidR="003C3E7B" w:rsidRPr="00984316">
        <w:t xml:space="preserve">sigmoidal </w:t>
      </w:r>
      <w:r w:rsidR="005832D3" w:rsidRPr="00984316">
        <w:t xml:space="preserve">function </w:t>
      </w:r>
      <w:r w:rsidR="008004F1" w:rsidRPr="00984316">
        <w:t>(</w:t>
      </w:r>
      <m:oMath>
        <m:r>
          <w:rPr>
            <w:rFonts w:ascii="Cambria Math" w:hAnsi="Cambria Math"/>
          </w:rPr>
          <m:t>p</m:t>
        </m:r>
      </m:oMath>
      <w:r w:rsidR="008004F1" w:rsidRPr="00984316">
        <w:t xml:space="preserve">) </w:t>
      </w:r>
      <w:r w:rsidR="0003677F" w:rsidRPr="00984316">
        <w:t>that decreas</w:t>
      </w:r>
      <w:r w:rsidR="000C6E70" w:rsidRPr="00984316">
        <w:t>es</w:t>
      </w:r>
      <w:r w:rsidR="0003677F" w:rsidRPr="00984316">
        <w:t xml:space="preserve"> </w:t>
      </w:r>
      <w:r w:rsidR="005832D3" w:rsidRPr="00984316">
        <w:t xml:space="preserve">with </w:t>
      </w:r>
      <w:r w:rsidR="000C6E70" w:rsidRPr="00984316">
        <w:t xml:space="preserve">increasing </w:t>
      </w:r>
      <w:r w:rsidR="003B114A" w:rsidRPr="00984316">
        <w:t xml:space="preserve">fraction of lignin similar to </w:t>
      </w:r>
      <w:r w:rsidR="006E74F3" w:rsidRPr="00984316">
        <w:t xml:space="preserve">Chakrawal et al. </w:t>
      </w:r>
      <w:r w:rsidR="006E74F3" w:rsidRPr="00984316">
        <w:fldChar w:fldCharType="begin"/>
      </w:r>
      <w:r w:rsidR="005B1964" w:rsidRPr="00984316">
        <w:instrText xml:space="preserve"> ADDIN ZOTERO_ITEM CSL_CITATION {"citationID":"IRozwS69","properties":{"formattedCitation":"(2024a)","plainCitation":"(2024a)","noteIndex":0},"citationItems":[{"id":8762,"uris":["http://zotero.org/users/5408042/items/YYJUMP3T"],"itemData":{"id":8762,"type":"article-journal","abstract":"A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label":"page","suppress-author":true}],"schema":"https://github.com/citation-style-language/schema/raw/master/csl-citation.json"} </w:instrText>
      </w:r>
      <w:r w:rsidR="006E74F3" w:rsidRPr="00984316">
        <w:fldChar w:fldCharType="separate"/>
      </w:r>
      <w:r w:rsidR="005B1964" w:rsidRPr="00984316">
        <w:rPr>
          <w:rFonts w:ascii="Calibri" w:hAnsi="Calibri" w:cs="Calibri"/>
        </w:rPr>
        <w:t>(2024a)</w:t>
      </w:r>
      <w:r w:rsidR="006E74F3" w:rsidRPr="00984316">
        <w:fldChar w:fldCharType="end"/>
      </w:r>
      <w:r w:rsidR="006E74F3" w:rsidRPr="00984316">
        <w:t xml:space="preserve">. </w:t>
      </w:r>
      <w:r w:rsidR="008D40B9" w:rsidRPr="00984316">
        <w:t>Further, we assumed that</w:t>
      </w:r>
      <w:r w:rsidR="00CD19A6" w:rsidRPr="00984316">
        <w:t xml:space="preserve"> assimilated </w:t>
      </w:r>
      <w:r w:rsidR="00DF5BC2" w:rsidRPr="00984316">
        <w:t>substrate</w:t>
      </w:r>
      <w:r w:rsidR="008D40B9" w:rsidRPr="00984316">
        <w:t>s</w:t>
      </w:r>
      <w:r w:rsidR="00DF5BC2" w:rsidRPr="00984316">
        <w:t xml:space="preserve"> </w:t>
      </w:r>
      <w:r w:rsidR="008D40B9" w:rsidRPr="00984316">
        <w:t>can be</w:t>
      </w:r>
      <w:r w:rsidR="00DF5BC2" w:rsidRPr="00984316">
        <w:t xml:space="preserve"> used for growth and maintenance </w:t>
      </w:r>
      <w:r w:rsidR="008D40B9" w:rsidRPr="00984316">
        <w:t xml:space="preserve">at a maximum </w:t>
      </w:r>
      <w:r w:rsidR="007167D8" w:rsidRPr="00984316">
        <w:t>C</w:t>
      </w:r>
      <w:r w:rsidR="008D40B9" w:rsidRPr="00984316">
        <w:t xml:space="preserve"> use efficiency (</w:t>
      </w:r>
      <m:oMath>
        <m:sSub>
          <m:sSubPr>
            <m:ctrlPr>
              <w:rPr>
                <w:rFonts w:ascii="Cambria Math" w:hAnsi="Cambria Math" w:cs="Times New Roman"/>
                <w:i/>
              </w:rPr>
            </m:ctrlPr>
          </m:sSubPr>
          <m:e>
            <m:r>
              <w:rPr>
                <w:rFonts w:ascii="Cambria Math" w:hAnsi="Cambria Math" w:cs="Times New Roman"/>
              </w:rPr>
              <m:t>CUE</m:t>
            </m:r>
          </m:e>
          <m:sub>
            <m:r>
              <w:rPr>
                <w:rFonts w:ascii="Cambria Math" w:hAnsi="Cambria Math" w:cs="Times New Roman"/>
              </w:rPr>
              <m:t>max</m:t>
            </m:r>
          </m:sub>
        </m:sSub>
      </m:oMath>
      <w:r w:rsidR="008D40B9" w:rsidRPr="00984316">
        <w:rPr>
          <w:rFonts w:eastAsiaTheme="minorEastAsia"/>
        </w:rPr>
        <w:t>)</w:t>
      </w:r>
      <w:r w:rsidR="009C4EF1" w:rsidRPr="00984316">
        <w:rPr>
          <w:rFonts w:eastAsiaTheme="minorEastAsia"/>
        </w:rPr>
        <w:t xml:space="preserve"> as a function of </w:t>
      </w:r>
      <w:r w:rsidR="008F4545" w:rsidRPr="00984316">
        <w:rPr>
          <w:rFonts w:eastAsiaTheme="minorEastAsia"/>
        </w:rPr>
        <w:t xml:space="preserve">the </w:t>
      </w:r>
      <w:r w:rsidR="009C759A" w:rsidRPr="00984316">
        <w:rPr>
          <w:rFonts w:eastAsiaTheme="minorEastAsia"/>
        </w:rPr>
        <w:t xml:space="preserve">C </w:t>
      </w:r>
      <w:r w:rsidR="0016660C" w:rsidRPr="00984316">
        <w:rPr>
          <w:rFonts w:eastAsiaTheme="minorEastAsia"/>
        </w:rPr>
        <w:t>oxidation state</w:t>
      </w:r>
      <w:r w:rsidR="008F4545" w:rsidRPr="00984316">
        <w:rPr>
          <w:rFonts w:eastAsiaTheme="minorEastAsia"/>
        </w:rPr>
        <w:t xml:space="preserve"> of whole litter</w:t>
      </w:r>
      <w:r w:rsidR="008D40B9" w:rsidRPr="00984316">
        <w:rPr>
          <w:rFonts w:eastAsiaTheme="minorEastAsia"/>
        </w:rPr>
        <w:t>.</w:t>
      </w:r>
      <w:r w:rsidR="00B91540" w:rsidRPr="00984316">
        <w:rPr>
          <w:rFonts w:eastAsiaTheme="minorEastAsia"/>
        </w:rPr>
        <w:t xml:space="preserve"> The maximum CUE decreases </w:t>
      </w:r>
      <w:r w:rsidR="00654578" w:rsidRPr="00984316">
        <w:rPr>
          <w:rFonts w:eastAsiaTheme="minorEastAsia"/>
        </w:rPr>
        <w:t xml:space="preserve">with increasing decay constant for the lignin fraction </w:t>
      </w:r>
      <w:r w:rsidR="00F06F24" w:rsidRPr="00984316">
        <w:rPr>
          <w:rFonts w:eastAsiaTheme="minorEastAsia"/>
        </w:rPr>
        <w:t>i</w:t>
      </w:r>
      <w:r w:rsidR="00644418" w:rsidRPr="00984316">
        <w:rPr>
          <w:rFonts w:eastAsiaTheme="minorEastAsia"/>
        </w:rPr>
        <w:t xml:space="preserve">n model </w:t>
      </w:r>
      <w:r w:rsidR="00C165B7">
        <w:rPr>
          <w:rFonts w:eastAsiaTheme="minorEastAsia"/>
        </w:rPr>
        <w:t xml:space="preserve">variants </w:t>
      </w:r>
      <w:r w:rsidR="00644418" w:rsidRPr="00984316">
        <w:rPr>
          <w:rFonts w:eastAsiaTheme="minorEastAsia"/>
        </w:rPr>
        <w:t>accounting for the</w:t>
      </w:r>
      <w:r w:rsidR="00C165B7">
        <w:rPr>
          <w:rFonts w:eastAsiaTheme="minorEastAsia"/>
        </w:rPr>
        <w:t xml:space="preserve"> C</w:t>
      </w:r>
      <w:r w:rsidR="00644418" w:rsidRPr="00984316">
        <w:rPr>
          <w:rFonts w:eastAsiaTheme="minorEastAsia"/>
        </w:rPr>
        <w:t xml:space="preserve"> </w:t>
      </w:r>
      <w:r w:rsidR="004226DF" w:rsidRPr="00984316">
        <w:rPr>
          <w:rFonts w:eastAsiaTheme="minorEastAsia"/>
        </w:rPr>
        <w:t>investment into oxidative enzyme production</w:t>
      </w:r>
      <w:r w:rsidR="00E33B13" w:rsidRPr="00984316">
        <w:rPr>
          <w:rFonts w:eastAsiaTheme="minorEastAsia"/>
        </w:rPr>
        <w:t xml:space="preserve"> </w:t>
      </w:r>
      <w:r w:rsidR="00E33B13" w:rsidRPr="00984316">
        <w:rPr>
          <w:rFonts w:eastAsiaTheme="minorEastAsia"/>
        </w:rPr>
        <w:fldChar w:fldCharType="begin"/>
      </w:r>
      <w:r w:rsidR="005B1964" w:rsidRPr="00984316">
        <w:rPr>
          <w:rFonts w:eastAsiaTheme="minorEastAsia"/>
        </w:rPr>
        <w:instrText xml:space="preserve"> ADDIN ZOTERO_ITEM CSL_CITATION {"citationID":"binBzLew","properties":{"formattedCitation":"(Manzoni et al., 2021)","plainCitation":"(Manzoni et al., 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D."}],"accessed":{"date-parts":[["2021",6,10]]},"issued":{"date-parts":[["2021"]]},"citation-key":"manzoniModelingMicrobialAdaptations2021"}}],"schema":"https://github.com/citation-style-language/schema/raw/master/csl-citation.json"} </w:instrText>
      </w:r>
      <w:r w:rsidR="00E33B13" w:rsidRPr="00984316">
        <w:rPr>
          <w:rFonts w:eastAsiaTheme="minorEastAsia"/>
        </w:rPr>
        <w:fldChar w:fldCharType="separate"/>
      </w:r>
      <w:r w:rsidR="006D3992" w:rsidRPr="00984316">
        <w:rPr>
          <w:rFonts w:ascii="Calibri" w:hAnsi="Calibri" w:cs="Calibri"/>
        </w:rPr>
        <w:t>(Manzoni et al., 2021)</w:t>
      </w:r>
      <w:r w:rsidR="00E33B13" w:rsidRPr="00984316">
        <w:rPr>
          <w:rFonts w:eastAsiaTheme="minorEastAsia"/>
        </w:rPr>
        <w:fldChar w:fldCharType="end"/>
      </w:r>
      <w:r w:rsidR="00B61AD0" w:rsidRPr="00984316">
        <w:rPr>
          <w:rFonts w:eastAsiaTheme="minorEastAsia"/>
        </w:rPr>
        <w:t xml:space="preserve">. </w:t>
      </w:r>
    </w:p>
    <w:p w14:paraId="41E7A527" w14:textId="5465FBA6" w:rsidR="003715D2" w:rsidRDefault="003715D2" w:rsidP="00AF6F08">
      <w:pPr>
        <w:keepNext/>
      </w:pPr>
      <w:r w:rsidRPr="00984316">
        <w:t xml:space="preserve"> </w:t>
      </w:r>
    </w:p>
    <w:p w14:paraId="368CC095" w14:textId="6280CA7A" w:rsidR="00B7261C" w:rsidRPr="00984316" w:rsidRDefault="00B7261C" w:rsidP="003715D2">
      <w:pPr>
        <w:keepNext/>
        <w:jc w:val="center"/>
      </w:pPr>
      <w:r w:rsidRPr="00B7261C">
        <w:rPr>
          <w:noProof/>
        </w:rPr>
        <w:drawing>
          <wp:inline distT="0" distB="0" distL="0" distR="0" wp14:anchorId="01E4A369" wp14:editId="3F45653C">
            <wp:extent cx="5943600" cy="2649220"/>
            <wp:effectExtent l="0" t="0" r="0" b="0"/>
            <wp:docPr id="72" name="Picture 71" descr="Diagram&#10;&#10;AI-generated content may be incorrect.">
              <a:extLst xmlns:a="http://schemas.openxmlformats.org/drawingml/2006/main">
                <a:ext uri="{FF2B5EF4-FFF2-40B4-BE49-F238E27FC236}">
                  <a16:creationId xmlns:a16="http://schemas.microsoft.com/office/drawing/2014/main" id="{548C6E83-2777-6FBC-BF1C-8A8662F2D2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descr="Diagram&#10;&#10;AI-generated content may be incorrect.">
                      <a:extLst>
                        <a:ext uri="{FF2B5EF4-FFF2-40B4-BE49-F238E27FC236}">
                          <a16:creationId xmlns:a16="http://schemas.microsoft.com/office/drawing/2014/main" id="{548C6E83-2777-6FBC-BF1C-8A8662F2D2C3}"/>
                        </a:ext>
                      </a:extLst>
                    </pic:cNvPr>
                    <pic:cNvPicPr>
                      <a:picLocks noChangeAspect="1"/>
                    </pic:cNvPicPr>
                  </pic:nvPicPr>
                  <pic:blipFill>
                    <a:blip r:embed="rId11"/>
                    <a:stretch>
                      <a:fillRect/>
                    </a:stretch>
                  </pic:blipFill>
                  <pic:spPr>
                    <a:xfrm>
                      <a:off x="0" y="0"/>
                      <a:ext cx="5943600" cy="2649220"/>
                    </a:xfrm>
                    <a:prstGeom prst="rect">
                      <a:avLst/>
                    </a:prstGeom>
                  </pic:spPr>
                </pic:pic>
              </a:graphicData>
            </a:graphic>
          </wp:inline>
        </w:drawing>
      </w:r>
    </w:p>
    <w:p w14:paraId="6EB7AA92" w14:textId="5CD0B9B9" w:rsidR="003715D2" w:rsidRPr="00984316" w:rsidRDefault="003715D2" w:rsidP="003715D2">
      <w:pPr>
        <w:pStyle w:val="Caption"/>
        <w:rPr>
          <w:rFonts w:eastAsiaTheme="minorEastAsia"/>
        </w:rPr>
      </w:pPr>
      <w:bookmarkStart w:id="4" w:name="_Ref162541653"/>
      <w:r w:rsidRPr="00984316">
        <w:t xml:space="preserve">Figure </w:t>
      </w:r>
      <w:r w:rsidRPr="00984316">
        <w:fldChar w:fldCharType="begin"/>
      </w:r>
      <w:r w:rsidRPr="00984316">
        <w:instrText>SEQ Figure \* ARABIC</w:instrText>
      </w:r>
      <w:r w:rsidRPr="00984316">
        <w:fldChar w:fldCharType="separate"/>
      </w:r>
      <w:r w:rsidR="003E501E" w:rsidRPr="00984316">
        <w:rPr>
          <w:noProof/>
        </w:rPr>
        <w:t>1</w:t>
      </w:r>
      <w:r w:rsidRPr="00984316">
        <w:fldChar w:fldCharType="end"/>
      </w:r>
      <w:bookmarkEnd w:id="4"/>
      <w:r w:rsidRPr="00984316">
        <w:t xml:space="preserve"> (A) Observation model schematic illustrating the preprocessing of solid-state </w:t>
      </w:r>
      <w:r w:rsidRPr="00984316">
        <w:rPr>
          <w:vertAlign w:val="superscript"/>
        </w:rPr>
        <w:t>13</w:t>
      </w:r>
      <w:r w:rsidRPr="00984316">
        <w:t>C NMR spectra through a molecular mixing model to derive fractions of five major components of litter</w:t>
      </w:r>
      <w:r w:rsidR="00552247">
        <w:t>—</w:t>
      </w:r>
      <w:r w:rsidRPr="00984316">
        <w:t>carbohydrate</w:t>
      </w:r>
      <w:r w:rsidR="00CA141A">
        <w:t>s</w:t>
      </w:r>
      <w:r w:rsidRPr="00984316">
        <w:t>, protein</w:t>
      </w:r>
      <w:r w:rsidR="00CA141A">
        <w:t>s</w:t>
      </w:r>
      <w:r w:rsidRPr="00984316">
        <w:t>, lignin</w:t>
      </w:r>
      <w:r w:rsidR="00CA141A">
        <w:t>s</w:t>
      </w:r>
      <w:r w:rsidRPr="00984316">
        <w:t>, lipid</w:t>
      </w:r>
      <w:r w:rsidR="00CA141A">
        <w:t>s</w:t>
      </w:r>
      <w:r w:rsidRPr="00984316">
        <w:t xml:space="preserve"> and carbonyl</w:t>
      </w:r>
      <w:r w:rsidR="00CA141A">
        <w:t>s</w:t>
      </w:r>
      <w:r w:rsidRPr="00984316">
        <w:t xml:space="preserve">. (B) Litter decomposition model schematic wherein microbes decompose various litter components with a </w:t>
      </w:r>
      <w:r w:rsidR="00BA44A0">
        <w:t>carbon use efficiency</w:t>
      </w:r>
      <w:r w:rsidR="006174A9">
        <w:t xml:space="preserve">, </w:t>
      </w:r>
      <w:r w:rsidR="00672EE2" w:rsidRPr="00984316">
        <w:t>CUE</w:t>
      </w:r>
      <w:r w:rsidRPr="00984316">
        <w:t>. Solid and dashed lines denote substrate uptake rates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984316">
        <w:t>) and microbial mortality rates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m:t>
        </m:r>
      </m:oMath>
      <w:r w:rsidRPr="00984316">
        <w:t xml:space="preserve">) of respective pools, where </w:t>
      </w:r>
      <m:oMath>
        <m:r>
          <w:rPr>
            <w:rFonts w:ascii="Cambria Math" w:hAnsi="Cambria Math"/>
          </w:rPr>
          <m:t>i</m:t>
        </m:r>
      </m:oMath>
      <w:r w:rsidRPr="00984316">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r>
          <w:rPr>
            <w:rFonts w:ascii="Cambria Math" w:eastAsiaTheme="minorEastAsia" w:hAnsi="Cambria Math"/>
          </w:rPr>
          <m:t xml:space="preserve">, P,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Pr="00984316">
        <w:rPr>
          <w:rFonts w:eastAsiaTheme="minorEastAsia"/>
        </w:rPr>
        <w:t xml:space="preserve"> or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Pr="00984316">
        <w:rPr>
          <w:rFonts w:eastAsiaTheme="minorEastAsia"/>
        </w:rPr>
        <w:t xml:space="preserve"> ), </w:t>
      </w:r>
      <m:oMath>
        <m:r>
          <w:rPr>
            <w:rFonts w:ascii="Cambria Math" w:eastAsiaTheme="minorEastAsia" w:hAnsi="Cambria Math"/>
          </w:rPr>
          <m:t>G</m:t>
        </m:r>
      </m:oMath>
      <w:r w:rsidRPr="00984316">
        <w:rPr>
          <w:rFonts w:eastAsiaTheme="minorEastAsia"/>
        </w:rPr>
        <w:t xml:space="preserve"> is the </w:t>
      </w:r>
      <w:r w:rsidRPr="00984316">
        <w:t xml:space="preserve">microbial </w:t>
      </w:r>
      <w:r w:rsidRPr="00984316">
        <w:rPr>
          <w:rFonts w:eastAsiaTheme="minorEastAsia"/>
        </w:rPr>
        <w:t xml:space="preserve">growth rate,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r w:rsidRPr="00984316">
        <w:rPr>
          <w:rFonts w:eastAsiaTheme="minorEastAsia"/>
        </w:rPr>
        <w:t xml:space="preserve"> is the fraction of necromass recycled into pools, and </w:t>
      </w:r>
      <m:oMath>
        <m:r>
          <w:rPr>
            <w:rFonts w:ascii="Cambria Math" w:eastAsiaTheme="minorEastAsia" w:hAnsi="Cambria Math"/>
          </w:rPr>
          <m:t>C</m:t>
        </m:r>
      </m:oMath>
      <w:r w:rsidRPr="00984316">
        <w:rPr>
          <w:rFonts w:eastAsiaTheme="minorEastAsia"/>
        </w:rPr>
        <w:t xml:space="preserve"> in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Pr="00984316">
        <w:rPr>
          <w:rFonts w:eastAsiaTheme="minorEastAsia"/>
        </w:rPr>
        <w:t xml:space="preserve"> denote carbon in mass units (gC).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w:r w:rsidRPr="00984316">
        <w:rPr>
          <w:rFonts w:eastAsiaTheme="minorEastAsia"/>
        </w:rPr>
        <w:t xml:space="preserve"> is the net N exchange rate from inorganic N pool, i.e., the difference between rates of N supply and microbial N demand. </w:t>
      </w:r>
    </w:p>
    <w:p w14:paraId="4666265F" w14:textId="2A31F715" w:rsidR="002A4876" w:rsidRDefault="00647647" w:rsidP="193AE7EB">
      <w:pPr>
        <w:rPr>
          <w:rFonts w:eastAsiaTheme="minorEastAsia"/>
        </w:rPr>
      </w:pPr>
      <w:r w:rsidRPr="00984316">
        <w:rPr>
          <w:rFonts w:eastAsiaTheme="minorEastAsia"/>
        </w:rPr>
        <w:t>Under N-limited conditions</w:t>
      </w:r>
      <w:r w:rsidR="00C165B7">
        <w:rPr>
          <w:rFonts w:eastAsiaTheme="minorEastAsia"/>
        </w:rPr>
        <w:t xml:space="preserve"> occurring when the </w:t>
      </w:r>
      <w:r w:rsidR="00DB5186">
        <w:rPr>
          <w:rFonts w:eastAsiaTheme="minorEastAsia"/>
        </w:rPr>
        <w:t xml:space="preserve">litter </w:t>
      </w:r>
      <w:r w:rsidR="00C165B7">
        <w:rPr>
          <w:rFonts w:eastAsiaTheme="minorEastAsia"/>
        </w:rPr>
        <w:t>protein content is too low to fulfill microbial N requirement</w:t>
      </w:r>
      <w:r w:rsidRPr="00984316">
        <w:rPr>
          <w:rFonts w:eastAsiaTheme="minorEastAsia"/>
        </w:rPr>
        <w:t>, we consider two alternative strategies: i) microorganisms preferentially retain N when they senesce</w:t>
      </w:r>
      <w:r w:rsidR="00FA3FCF" w:rsidRPr="00984316">
        <w:rPr>
          <w:rFonts w:eastAsiaTheme="minorEastAsia"/>
        </w:rPr>
        <w:t xml:space="preserve"> </w:t>
      </w:r>
      <w:r w:rsidR="006310E9" w:rsidRPr="00984316">
        <w:rPr>
          <w:rFonts w:eastAsiaTheme="minorEastAsia"/>
        </w:rPr>
        <w:fldChar w:fldCharType="begin"/>
      </w:r>
      <w:r w:rsidR="005B1964" w:rsidRPr="00984316">
        <w:rPr>
          <w:rFonts w:eastAsiaTheme="minorEastAsia"/>
        </w:rPr>
        <w:instrText xml:space="preserve"> ADDIN ZOTERO_ITEM CSL_CITATION {"citationID":"PXjCpX3R","properties":{"formattedCitation":"(Manzoni et al., 2021)","plainCitation":"(Manzoni et al., 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D."}],"accessed":{"date-parts":[["2021",6,10]]},"issued":{"date-parts":[["2021"]]},"citation-key":"manzoniModelingMicrobialAdaptations2021"}}],"schema":"https://github.com/citation-style-language/schema/raw/master/csl-citation.json"} </w:instrText>
      </w:r>
      <w:r w:rsidR="006310E9" w:rsidRPr="00984316">
        <w:rPr>
          <w:rFonts w:eastAsiaTheme="minorEastAsia"/>
        </w:rPr>
        <w:fldChar w:fldCharType="separate"/>
      </w:r>
      <w:r w:rsidR="006310E9" w:rsidRPr="00984316">
        <w:rPr>
          <w:rFonts w:ascii="Calibri" w:hAnsi="Calibri" w:cs="Calibri"/>
        </w:rPr>
        <w:t>(Manzoni et al., 2021)</w:t>
      </w:r>
      <w:r w:rsidR="006310E9" w:rsidRPr="00984316">
        <w:rPr>
          <w:rFonts w:eastAsiaTheme="minorEastAsia"/>
        </w:rPr>
        <w:fldChar w:fldCharType="end"/>
      </w:r>
      <w:r w:rsidRPr="00984316">
        <w:rPr>
          <w:rFonts w:eastAsiaTheme="minorEastAsia"/>
        </w:rPr>
        <w:t xml:space="preserve"> or ii) microorganisms regulate their CUE </w:t>
      </w:r>
      <w:r w:rsidR="00A50A48" w:rsidRPr="00984316">
        <w:rPr>
          <w:rFonts w:eastAsiaTheme="minorEastAsia"/>
        </w:rPr>
        <w:t>via</w:t>
      </w:r>
      <w:r w:rsidRPr="00984316">
        <w:rPr>
          <w:rFonts w:eastAsiaTheme="minorEastAsia"/>
        </w:rPr>
        <w:t xml:space="preserve"> overflow respiration, resulting in decreased CUE </w:t>
      </w:r>
      <w:r w:rsidRPr="00984316">
        <w:rPr>
          <w:rFonts w:eastAsiaTheme="minorEastAsia"/>
        </w:rPr>
        <w:fldChar w:fldCharType="begin"/>
      </w:r>
      <w:r w:rsidR="005B1964" w:rsidRPr="00984316">
        <w:rPr>
          <w:rFonts w:eastAsiaTheme="minorEastAsia"/>
        </w:rPr>
        <w:instrText xml:space="preserve"> ADDIN ZOTERO_ITEM CSL_CITATION {"citationID":"QBVI2IPi","properties":{"formattedCitation":"(Schimel and Weintraub, 2003)","plainCitation":"(Schimel and Weintraub, 2003)","noteIndex":0},"citationItems":[{"id":395,"uris":["http://zotero.org/users/5408042/items/H3Q8AIVS"],"itemData":{"id":395,"type":"article-journal","abstract":"Traditional models of soil organic matter (SOM) decomposition are all based on first order kinetics in which the decomposition rate of a particular C pool is proportional to the size of the pool and a simple decomposition constant (dC/dt = kC). In fact, SOM decomposition is catalyzed by extracellular enzymes that are produced by microorganisms. We built a simple theoretical model to explore the behavior of the decomposition-microbial growth system when the fundamental kinetic assumption is changed from first order kinetics to exoenzymes catalyzed decomposition (dC/dt = KC x Enzymes). An analysis of the enzyme kinetics showed that there must be some mechanism to produce a non-linear response of decomposition rates to enzyme concentration - the most likely is competition for enzyme binding on solid substrates as predicted by Langmuir adsorption isotherm theory. This non-linearity also induces C limitation, regardless of the potential supply of C. The linked C and N version of the model showed that actual polymer breakdown and microbial use of the released monomers can be disconnected, and that it requires relatively little N to maintain the maximal rate of decomposition, regardless of the microbial biomass' ability to use the breakdown products. In this model, adding a pulse of C to an N limited system increases respiration, while adding N actually decreases respiration (as C is redirected from waste respiration to microbial growth). For many years, researchers have argued that the lack of a respiratory response by soil microbes to added N indicates that they are not N limited. This model suggests that conclusion may be wrong. While total C flow may be limited by the functioning of the exoenzyme system, actual microbial growth may be N limited. © 2003 Elsevier Science Ltd. All rights reserved.","container-title":"Soil Biology and Biochemistry","DOI":"10.1016/S0038-0717(03)00015-4","ISSN":"00380717","issue":"4","note":"PMID: 157","page":"549–563","title":"The implications of exoenzyme activity on microbial carbon and nitrogen limitation in soil: A theoretical model","volume":"35","author":[{"family":"Schimel","given":"Joshua P."},{"family":"Weintraub","given":"Michael N."}],"issued":{"date-parts":[["2003"]]},"citation-key":"schimelImplicationsExoenzymeActivity2003"}}],"schema":"https://github.com/citation-style-language/schema/raw/master/csl-citation.json"} </w:instrText>
      </w:r>
      <w:r w:rsidRPr="00984316">
        <w:rPr>
          <w:rFonts w:eastAsiaTheme="minorEastAsia"/>
        </w:rPr>
        <w:fldChar w:fldCharType="separate"/>
      </w:r>
      <w:r w:rsidRPr="00984316">
        <w:rPr>
          <w:rFonts w:ascii="Calibri" w:hAnsi="Calibri" w:cs="Calibri"/>
        </w:rPr>
        <w:t>(Schimel and Weintraub, 2003)</w:t>
      </w:r>
      <w:r w:rsidRPr="00984316">
        <w:rPr>
          <w:rFonts w:eastAsiaTheme="minorEastAsia"/>
        </w:rPr>
        <w:fldChar w:fldCharType="end"/>
      </w:r>
      <w:r w:rsidRPr="00984316">
        <w:rPr>
          <w:rFonts w:eastAsiaTheme="minorEastAsia"/>
        </w:rPr>
        <w:t xml:space="preserve">. Furthermore, we assume that microorganisms grow in a quasi-steady state condition, meaning their growth rate equals mortality rate. </w:t>
      </w:r>
      <w:r w:rsidR="0008265F" w:rsidRPr="00984316">
        <w:rPr>
          <w:rFonts w:eastAsiaTheme="minorEastAsia"/>
        </w:rPr>
        <w:t>The necromass is recycled into various organic compound classes according to its composition</w:t>
      </w:r>
      <w:r w:rsidR="006072FA" w:rsidRPr="00984316">
        <w:rPr>
          <w:rFonts w:eastAsiaTheme="minorEastAsia"/>
        </w:rPr>
        <w:t xml:space="preserve">, i.e., a </w:t>
      </w:r>
      <w:r w:rsidR="002A4876" w:rsidRPr="00984316">
        <w:rPr>
          <w:rFonts w:eastAsiaTheme="minorEastAsia"/>
        </w:rPr>
        <w:t xml:space="preserve">fixed fractions </w:t>
      </w:r>
      <w:r w:rsidR="006072FA" w:rsidRPr="00984316">
        <w:rPr>
          <w:rFonts w:eastAsiaTheme="minorEastAsia"/>
        </w:rPr>
        <w:t xml:space="preserve">of </w:t>
      </w:r>
      <w:r w:rsidR="00D6001C" w:rsidRPr="00984316">
        <w:rPr>
          <w:rFonts w:eastAsiaTheme="minorEastAsia"/>
        </w:rPr>
        <w:t>necromass</w:t>
      </w:r>
      <w:r w:rsidR="006072FA" w:rsidRPr="00984316">
        <w:rPr>
          <w:rFonts w:eastAsiaTheme="minorEastAsia"/>
        </w:rPr>
        <w:t xml:space="preserve"> </w:t>
      </w:r>
      <w:proofErr w:type="gramStart"/>
      <w:r w:rsidR="006072FA" w:rsidRPr="00984316">
        <w:rPr>
          <w:rFonts w:eastAsiaTheme="minorEastAsia"/>
        </w:rPr>
        <w:t>is</w:t>
      </w:r>
      <w:proofErr w:type="gramEnd"/>
      <w:r w:rsidR="006072FA" w:rsidRPr="00984316">
        <w:rPr>
          <w:rFonts w:eastAsiaTheme="minorEastAsia"/>
        </w:rPr>
        <w:t xml:space="preserve"> distributed across pools </w:t>
      </w:r>
      <w:r w:rsidR="002A4876" w:rsidRPr="00984316">
        <w:rPr>
          <w:rFonts w:eastAsiaTheme="minorEastAsia"/>
        </w:rPr>
        <w:t>under C limited conditions, or with variable fractions under N limited conditions when strategy i) is adopted.</w:t>
      </w:r>
    </w:p>
    <w:p w14:paraId="36CD002D" w14:textId="77777777" w:rsidR="00E10698" w:rsidRPr="00984316" w:rsidRDefault="00E10698" w:rsidP="00E10698">
      <w:r w:rsidRPr="00984316">
        <w:t>A complete list of model symbols and their descriptions is provided in Supplementary Table S2.</w:t>
      </w:r>
    </w:p>
    <w:p w14:paraId="1536B19C" w14:textId="5E64C05D" w:rsidR="00C30BEF" w:rsidRPr="00E4611E" w:rsidRDefault="00C30BEF" w:rsidP="00E4611E">
      <w:pPr>
        <w:pStyle w:val="Heading3"/>
      </w:pPr>
      <w:r w:rsidRPr="00E4611E">
        <w:t>Carbon balance equations</w:t>
      </w:r>
    </w:p>
    <w:p w14:paraId="5E392C2F" w14:textId="5220AA4F" w:rsidR="00C70D6B" w:rsidRPr="00984316" w:rsidRDefault="005F734B" w:rsidP="00B61AD0">
      <w:pPr>
        <w:rPr>
          <w:rFonts w:eastAsiaTheme="minorEastAsia"/>
        </w:rPr>
      </w:pPr>
      <w:r w:rsidRPr="00984316">
        <w:rPr>
          <w:rFonts w:eastAsiaTheme="minorEastAsia"/>
        </w:rPr>
        <w:t>Based on the</w:t>
      </w:r>
      <w:r w:rsidR="00C30BEF">
        <w:rPr>
          <w:rFonts w:eastAsiaTheme="minorEastAsia"/>
        </w:rPr>
        <w:t xml:space="preserve"> general assumptions described above</w:t>
      </w:r>
      <w:r w:rsidRPr="00984316">
        <w:rPr>
          <w:rFonts w:eastAsiaTheme="minorEastAsia"/>
        </w:rPr>
        <w:t xml:space="preserve">, we can write the mass balance </w:t>
      </w:r>
      <w:r w:rsidR="0086236B" w:rsidRPr="00984316">
        <w:rPr>
          <w:rFonts w:eastAsiaTheme="minorEastAsia"/>
        </w:rPr>
        <w:t xml:space="preserve">equation </w:t>
      </w:r>
      <w:r w:rsidRPr="00984316">
        <w:rPr>
          <w:rFonts w:eastAsiaTheme="minorEastAsia"/>
        </w:rPr>
        <w:t xml:space="preserve">for </w:t>
      </w:r>
      <w:r w:rsidR="00B720BA" w:rsidRPr="00984316">
        <w:rPr>
          <w:rFonts w:eastAsiaTheme="minorEastAsia"/>
        </w:rPr>
        <w:t xml:space="preserve">C in </w:t>
      </w:r>
      <w:r w:rsidR="0086236B" w:rsidRPr="00984316">
        <w:rPr>
          <w:rFonts w:eastAsiaTheme="minorEastAsia"/>
        </w:rPr>
        <w:t>each organic compound</w:t>
      </w:r>
      <w:r w:rsidR="00C165B7">
        <w:rPr>
          <w:rFonts w:eastAsiaTheme="minorEastAsia"/>
        </w:rPr>
        <w:t xml:space="preserve"> class</w:t>
      </w:r>
      <w:r w:rsidR="008B7456" w:rsidRPr="00984316">
        <w:rPr>
          <w:rFonts w:eastAsiaTheme="minorEastAsia"/>
        </w:rPr>
        <w:t xml:space="preserve"> as follows</w:t>
      </w:r>
      <w:r w:rsidR="00AC22B7" w:rsidRPr="00984316">
        <w:rPr>
          <w:rFonts w:eastAsiaTheme="minorEastAsia"/>
        </w:rPr>
        <w:t>:</w:t>
      </w:r>
      <w:r w:rsidR="0086236B" w:rsidRPr="00984316">
        <w:rPr>
          <w:rFonts w:eastAsiaTheme="minorEastAsia"/>
        </w:rPr>
        <w:t xml:space="preserve"> </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384335" w:rsidRPr="00984316" w14:paraId="03B3262F" w14:textId="77777777" w:rsidTr="00D44CAD">
        <w:trPr>
          <w:trHeight w:val="568"/>
        </w:trPr>
        <w:tc>
          <w:tcPr>
            <w:tcW w:w="355" w:type="dxa"/>
          </w:tcPr>
          <w:p w14:paraId="2B48E0DD" w14:textId="77777777" w:rsidR="00384335" w:rsidRPr="00984316" w:rsidRDefault="00384335" w:rsidP="00096F3E">
            <w:pPr>
              <w:spacing w:line="360" w:lineRule="auto"/>
            </w:pPr>
          </w:p>
        </w:tc>
        <w:tc>
          <w:tcPr>
            <w:tcW w:w="8524" w:type="dxa"/>
          </w:tcPr>
          <w:p w14:paraId="25E74D09" w14:textId="00A9F435" w:rsidR="00384335" w:rsidRPr="00984316" w:rsidRDefault="00000000" w:rsidP="00096F3E">
            <w:pPr>
              <w:spacing w:line="360" w:lineRule="auto"/>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dt</m:t>
                    </m:r>
                  </m:den>
                </m:f>
                <m:r>
                  <w:rPr>
                    <w:rFonts w:ascii="Cambria Math" w:hAnsi="Cambria Math" w:cs="Times New Roman"/>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r>
                  <w:rPr>
                    <w:rFonts w:ascii="Cambria Math" w:eastAsiaTheme="minorEastAsia" w:hAnsi="Cambria Math"/>
                  </w:rPr>
                  <m:t>T,</m:t>
                </m:r>
              </m:oMath>
            </m:oMathPara>
          </w:p>
        </w:tc>
        <w:tc>
          <w:tcPr>
            <w:tcW w:w="579" w:type="dxa"/>
          </w:tcPr>
          <w:p w14:paraId="35832870" w14:textId="488332AD" w:rsidR="00384335" w:rsidRPr="00984316" w:rsidRDefault="00384335" w:rsidP="00096F3E">
            <w:pPr>
              <w:spacing w:line="360" w:lineRule="auto"/>
            </w:pPr>
            <w:bookmarkStart w:id="5" w:name="Ceq"/>
            <w:r w:rsidRPr="00984316">
              <w:t>(</w:t>
            </w:r>
            <w:fldSimple w:instr="SEQ Eq \* MERGEFORMAT">
              <w:r w:rsidR="003E501E" w:rsidRPr="00984316">
                <w:rPr>
                  <w:noProof/>
                </w:rPr>
                <w:t>2</w:t>
              </w:r>
            </w:fldSimple>
            <w:r w:rsidRPr="00984316">
              <w:t>)</w:t>
            </w:r>
            <w:bookmarkEnd w:id="5"/>
            <w:r w:rsidRPr="00984316">
              <w:fldChar w:fldCharType="begin"/>
            </w:r>
            <w:r w:rsidRPr="00984316">
              <w:instrText xml:space="preserve"> SEQ[1] \* MERGEFORMAT </w:instrText>
            </w:r>
            <w:r w:rsidRPr="00984316">
              <w:fldChar w:fldCharType="end"/>
            </w:r>
          </w:p>
        </w:tc>
      </w:tr>
    </w:tbl>
    <w:p w14:paraId="40661FAF" w14:textId="28818E21" w:rsidR="00F55100" w:rsidRPr="00984316" w:rsidRDefault="002D77E5" w:rsidP="002D77E5">
      <w:pPr>
        <w:rPr>
          <w:rFonts w:eastAsiaTheme="minorEastAsia"/>
        </w:rPr>
      </w:pPr>
      <w:r w:rsidRPr="00984316">
        <w:t xml:space="preserve">where </w:t>
      </w:r>
      <m:oMath>
        <m:r>
          <w:rPr>
            <w:rFonts w:ascii="Cambria Math" w:hAnsi="Cambria Math"/>
          </w:rPr>
          <m:t>M</m:t>
        </m:r>
      </m:oMath>
      <w:r w:rsidRPr="00984316">
        <w:rPr>
          <w:rFonts w:eastAsiaTheme="minorEastAsia"/>
        </w:rPr>
        <w:t xml:space="preserve"> is the mass of C in each pool, </w:t>
      </w:r>
      <m:oMath>
        <m:r>
          <w:rPr>
            <w:rFonts w:ascii="Cambria Math" w:hAnsi="Cambria Math"/>
          </w:rPr>
          <m:t>i</m:t>
        </m:r>
      </m:oMath>
      <w:r w:rsidRPr="00984316">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r>
          <w:rPr>
            <w:rFonts w:ascii="Cambria Math" w:eastAsiaTheme="minorEastAsia" w:hAnsi="Cambria Math"/>
          </w:rPr>
          <m:t xml:space="preserve">, P,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Pr="00984316">
        <w:rPr>
          <w:rFonts w:eastAsiaTheme="minorEastAsia"/>
        </w:rPr>
        <w:t xml:space="preserve"> or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Pr="00984316">
        <w:rPr>
          <w:rFonts w:eastAsiaTheme="minorEastAsia"/>
        </w:rPr>
        <w:t xml:space="preserve"> for </w:t>
      </w:r>
      <w:r w:rsidRPr="00984316">
        <w:t>carbohydrates, proteins, lignin, lipids, and carbonyls, respectively</w:t>
      </w:r>
      <w:r w:rsidRPr="00984316">
        <w:rPr>
          <w:rFonts w:eastAsiaTheme="minorEastAsia"/>
        </w:rPr>
        <w:t xml:space="preserve">. The coefficients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r w:rsidRPr="00984316">
        <w:rPr>
          <w:rFonts w:eastAsiaTheme="minorEastAsia"/>
        </w:rPr>
        <w:t xml:space="preserve"> are the fractions of microbial mortality rate </w:t>
      </w:r>
      <m:oMath>
        <m:r>
          <w:rPr>
            <w:rFonts w:ascii="Cambria Math" w:eastAsiaTheme="minorEastAsia" w:hAnsi="Cambria Math"/>
          </w:rPr>
          <m:t>T</m:t>
        </m:r>
      </m:oMath>
      <w:r w:rsidRPr="00984316">
        <w:rPr>
          <w:rFonts w:eastAsiaTheme="minorEastAsia"/>
        </w:rPr>
        <w:t xml:space="preserve">, recycling into </w:t>
      </w:r>
      <w:r w:rsidR="00C165B7">
        <w:rPr>
          <w:rFonts w:eastAsiaTheme="minorEastAsia"/>
        </w:rPr>
        <w:t xml:space="preserve">the </w:t>
      </w:r>
      <w:r w:rsidRPr="00984316">
        <w:rPr>
          <w:rFonts w:eastAsiaTheme="minorEastAsia"/>
        </w:rPr>
        <w:t>respective substrate pools (</w:t>
      </w:r>
      <m:oMath>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r>
          <w:rPr>
            <w:rFonts w:ascii="Cambria Math" w:eastAsiaTheme="minorEastAsia" w:hAnsi="Cambria Math"/>
          </w:rPr>
          <m:t>=1</m:t>
        </m:r>
      </m:oMath>
      <w:r w:rsidRPr="00984316">
        <w:rPr>
          <w:rFonts w:eastAsiaTheme="minorEastAsia"/>
        </w:rPr>
        <w:t>).</w:t>
      </w:r>
      <w:r w:rsidR="00806BE3" w:rsidRPr="00984316">
        <w:rPr>
          <w:rFonts w:eastAsiaTheme="minorEastAsia"/>
        </w:rPr>
        <w:t xml:space="preserve"> The uptake rate </w:t>
      </w:r>
      <w:r w:rsidR="00C51B0F">
        <w:rPr>
          <w:rFonts w:eastAsiaTheme="minorEastAsia"/>
        </w:rPr>
        <w:t>from</w:t>
      </w:r>
      <w:r w:rsidR="00C51B0F" w:rsidRPr="00984316">
        <w:rPr>
          <w:rFonts w:eastAsiaTheme="minorEastAsia"/>
        </w:rPr>
        <w:t xml:space="preserve"> </w:t>
      </w:r>
      <w:r w:rsidR="00806BE3" w:rsidRPr="00984316">
        <w:rPr>
          <w:rFonts w:eastAsiaTheme="minorEastAsia"/>
        </w:rPr>
        <w:t xml:space="preserve">each pool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sidR="0013218A" w:rsidRPr="00984316">
        <w:rPr>
          <w:rFonts w:eastAsiaTheme="minorEastAsia"/>
        </w:rPr>
        <w:t xml:space="preserve"> </w:t>
      </w:r>
      <w:r w:rsidR="00806BE3" w:rsidRPr="00984316">
        <w:rPr>
          <w:rFonts w:eastAsiaTheme="minorEastAsia"/>
        </w:rPr>
        <w:t xml:space="preserve">is prescribed using first-order kinetics with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806BE3" w:rsidRPr="00984316">
        <w:rPr>
          <w:rFonts w:eastAsiaTheme="minorEastAsia"/>
        </w:rPr>
        <w:t xml:space="preserve"> as rate constant</w:t>
      </w:r>
      <w:r w:rsidR="00752D76" w:rsidRPr="00984316">
        <w:rPr>
          <w:rFonts w:eastAsiaTheme="minorEastAsia"/>
        </w:rPr>
        <w:t xml:space="preserve">, and </w:t>
      </w:r>
      <w:r w:rsidR="00C51B0F">
        <w:rPr>
          <w:rFonts w:eastAsiaTheme="minorEastAsia"/>
        </w:rPr>
        <w:t>is</w:t>
      </w:r>
      <w:r w:rsidR="00A7600A" w:rsidRPr="00984316">
        <w:rPr>
          <w:rFonts w:eastAsiaTheme="minorEastAsia"/>
        </w:rPr>
        <w:t xml:space="preserve"> </w:t>
      </w:r>
      <w:r w:rsidR="009839A4" w:rsidRPr="00984316">
        <w:rPr>
          <w:rFonts w:eastAsiaTheme="minorEastAsia"/>
        </w:rPr>
        <w:t>expressed</w:t>
      </w:r>
      <w:r w:rsidR="00752D76" w:rsidRPr="00984316">
        <w:rPr>
          <w:rFonts w:eastAsiaTheme="minorEastAsia"/>
        </w:rPr>
        <w:t xml:space="preserve"> as</w:t>
      </w:r>
      <w:r w:rsidR="00E43EFE" w:rsidRPr="00984316">
        <w:rPr>
          <w:rFonts w:eastAsiaTheme="minorEastAsia"/>
        </w:rPr>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806BE3" w:rsidRPr="00984316" w14:paraId="719AA15A" w14:textId="77777777" w:rsidTr="00506092">
        <w:trPr>
          <w:trHeight w:val="568"/>
        </w:trPr>
        <w:tc>
          <w:tcPr>
            <w:tcW w:w="355" w:type="dxa"/>
          </w:tcPr>
          <w:p w14:paraId="2A0531CC" w14:textId="77777777" w:rsidR="00806BE3" w:rsidRPr="00984316" w:rsidRDefault="00806BE3" w:rsidP="00506092">
            <w:pPr>
              <w:spacing w:line="360" w:lineRule="auto"/>
            </w:pPr>
          </w:p>
        </w:tc>
        <w:tc>
          <w:tcPr>
            <w:tcW w:w="8524" w:type="dxa"/>
          </w:tcPr>
          <w:p w14:paraId="245439D9" w14:textId="58EFDD34" w:rsidR="00806BE3" w:rsidRPr="00984316" w:rsidRDefault="00000000" w:rsidP="00506092">
            <w:pPr>
              <w:spacing w:line="360" w:lineRule="auto"/>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oMath>
            </m:oMathPara>
          </w:p>
        </w:tc>
        <w:tc>
          <w:tcPr>
            <w:tcW w:w="579" w:type="dxa"/>
          </w:tcPr>
          <w:p w14:paraId="4E3C1266" w14:textId="60B0DC65" w:rsidR="00806BE3" w:rsidRPr="00984316" w:rsidRDefault="00806BE3" w:rsidP="00506092">
            <w:pPr>
              <w:spacing w:line="360" w:lineRule="auto"/>
            </w:pPr>
            <w:r w:rsidRPr="00984316">
              <w:t>(</w:t>
            </w:r>
            <w:fldSimple w:instr="SEQ Eq \* MERGEFORMAT">
              <w:r w:rsidR="003E501E" w:rsidRPr="00984316">
                <w:rPr>
                  <w:noProof/>
                </w:rPr>
                <w:t>3</w:t>
              </w:r>
            </w:fldSimple>
            <w:r w:rsidRPr="00984316">
              <w:t>)</w:t>
            </w:r>
            <w:r w:rsidRPr="00984316">
              <w:fldChar w:fldCharType="begin"/>
            </w:r>
            <w:r w:rsidRPr="00984316">
              <w:instrText xml:space="preserve"> SEQ[1] \* MERGEFORMAT </w:instrText>
            </w:r>
            <w:r w:rsidRPr="00984316">
              <w:fldChar w:fldCharType="end"/>
            </w:r>
          </w:p>
        </w:tc>
      </w:tr>
    </w:tbl>
    <w:p w14:paraId="7A1460D0" w14:textId="25F1C580" w:rsidR="002D77E5" w:rsidRPr="00984316" w:rsidRDefault="00A452BA" w:rsidP="002D77E5">
      <w:pPr>
        <w:rPr>
          <w:rFonts w:eastAsiaTheme="minorEastAsia"/>
        </w:rPr>
      </w:pPr>
      <w:r w:rsidRPr="00984316">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Pr="00984316">
        <w:rPr>
          <w:rFonts w:eastAsiaTheme="minorEastAsia"/>
        </w:rPr>
        <w:t xml:space="preserve"> is the</w:t>
      </w:r>
      <w:r w:rsidR="00C51B0F">
        <w:rPr>
          <w:rFonts w:eastAsiaTheme="minorEastAsia"/>
        </w:rPr>
        <w:t xml:space="preserve"> lignin-dependent</w:t>
      </w:r>
      <w:r w:rsidRPr="00984316">
        <w:rPr>
          <w:rFonts w:eastAsiaTheme="minorEastAsia"/>
        </w:rPr>
        <w:t xml:space="preserve"> rate modifier affecting the rate constant of </w:t>
      </w:r>
      <w:r w:rsidR="00C47B82">
        <w:rPr>
          <w:rFonts w:eastAsiaTheme="minorEastAsia"/>
        </w:rPr>
        <w:t xml:space="preserve">the </w:t>
      </w:r>
      <w:r w:rsidR="00C47B82" w:rsidRPr="00DB5186">
        <w:rPr>
          <w:rFonts w:eastAsiaTheme="minorEastAsia"/>
          <w:i/>
          <w:iCs/>
        </w:rPr>
        <w:t>i</w:t>
      </w:r>
      <w:r w:rsidR="00C47B82">
        <w:rPr>
          <w:rFonts w:eastAsiaTheme="minorEastAsia"/>
        </w:rPr>
        <w:t>-</w:t>
      </w:r>
      <w:proofErr w:type="spellStart"/>
      <w:r w:rsidR="00C47B82">
        <w:rPr>
          <w:rFonts w:eastAsiaTheme="minorEastAsia"/>
        </w:rPr>
        <w:t>th</w:t>
      </w:r>
      <w:proofErr w:type="spellEnd"/>
      <w:r w:rsidR="00C47B82" w:rsidRPr="00984316">
        <w:rPr>
          <w:rFonts w:eastAsiaTheme="minorEastAsia"/>
        </w:rPr>
        <w:t xml:space="preserve"> </w:t>
      </w:r>
      <w:r w:rsidRPr="00984316">
        <w:rPr>
          <w:rFonts w:eastAsiaTheme="minorEastAsia"/>
        </w:rPr>
        <w:t xml:space="preserve">pool. For carbohydrates and proteins,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=p</m:t>
        </m:r>
      </m:oMath>
      <w:r w:rsidRPr="00984316">
        <w:rPr>
          <w:rFonts w:eastAsiaTheme="minorEastAsia"/>
        </w:rPr>
        <w:t xml:space="preserve"> (with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r>
          <w:rPr>
            <w:rFonts w:ascii="Cambria Math" w:eastAsiaTheme="minorEastAsia" w:hAnsi="Cambria Math"/>
          </w:rPr>
          <m:t>,P</m:t>
        </m:r>
      </m:oMath>
      <w:r w:rsidRPr="00984316">
        <w:rPr>
          <w:rFonts w:eastAsiaTheme="minorEastAsia"/>
        </w:rPr>
        <w:t xml:space="preserve">), capturing the protection effect of lignin; for lignin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=1-p</m:t>
        </m:r>
      </m:oMath>
      <w:r w:rsidRPr="00984316">
        <w:rPr>
          <w:rFonts w:eastAsiaTheme="minorEastAsia"/>
        </w:rPr>
        <w:t xml:space="preserve"> capturing the effect of delayed decomposition of lignin in lignin-poor litter</w:t>
      </w:r>
      <w:r w:rsidR="00C47B82">
        <w:rPr>
          <w:rFonts w:eastAsiaTheme="minorEastAsia"/>
        </w:rPr>
        <w:t xml:space="preserve"> (and enhanced lignin decomposition in lignin-rich litter)</w:t>
      </w:r>
      <w:r w:rsidRPr="00984316">
        <w:rPr>
          <w:rFonts w:eastAsiaTheme="minorEastAsia"/>
        </w:rPr>
        <w:t xml:space="preserve">. For lipids and carbonyls, we assume there is no lignin protection effect, </w:t>
      </w:r>
      <w:r w:rsidR="00C51B0F">
        <w:rPr>
          <w:rFonts w:eastAsiaTheme="minorEastAsia"/>
        </w:rPr>
        <w:t>so that</w:t>
      </w:r>
      <w:r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xml:space="preserve">=1 </m:t>
        </m:r>
      </m:oMath>
      <w:r w:rsidRPr="00984316">
        <w:rPr>
          <w:rFonts w:eastAsiaTheme="minorEastAsia"/>
        </w:rPr>
        <w:t xml:space="preserve">(with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Pr="00984316">
        <w:rPr>
          <w:rFonts w:eastAsiaTheme="minorEastAsia"/>
        </w:rPr>
        <w:t>)</w:t>
      </w:r>
      <w:r w:rsidR="00C51B0F">
        <w:rPr>
          <w:rFonts w:eastAsiaTheme="minorEastAsia"/>
        </w:rPr>
        <w:t>,</w:t>
      </w:r>
      <w:r w:rsidRPr="00984316">
        <w:rPr>
          <w:rFonts w:eastAsiaTheme="minorEastAsia"/>
        </w:rPr>
        <w:t xml:space="preserve"> indicating time invariant rate constants. </w:t>
      </w:r>
      <w:r w:rsidR="002D77E5" w:rsidRPr="00984316">
        <w:rPr>
          <w:rFonts w:eastAsiaTheme="minorEastAsia"/>
        </w:rPr>
        <w:t>Next, the mass balance for microbial C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oMath>
      <w:r w:rsidR="002D77E5" w:rsidRPr="00984316">
        <w:rPr>
          <w:rFonts w:eastAsiaTheme="minorEastAsia"/>
        </w:rPr>
        <w:t xml:space="preserve">) is </w:t>
      </w:r>
      <w:r w:rsidR="00C159DE" w:rsidRPr="00984316">
        <w:rPr>
          <w:rFonts w:eastAsiaTheme="minorEastAsia"/>
        </w:rPr>
        <w:t>formulated as</w:t>
      </w:r>
      <w:r w:rsidR="00E43EFE" w:rsidRPr="00984316">
        <w:rPr>
          <w:rFonts w:eastAsiaTheme="minorEastAsia"/>
        </w:rPr>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EF2418" w:rsidRPr="00984316" w14:paraId="19C81815" w14:textId="77777777" w:rsidTr="00EF2418">
        <w:trPr>
          <w:trHeight w:val="554"/>
        </w:trPr>
        <w:tc>
          <w:tcPr>
            <w:tcW w:w="355" w:type="dxa"/>
          </w:tcPr>
          <w:p w14:paraId="107B3EF0" w14:textId="77777777" w:rsidR="00EF2418" w:rsidRPr="00984316" w:rsidRDefault="00EF2418" w:rsidP="00096F3E">
            <w:pPr>
              <w:spacing w:line="360" w:lineRule="auto"/>
            </w:pPr>
          </w:p>
        </w:tc>
        <w:tc>
          <w:tcPr>
            <w:tcW w:w="8524" w:type="dxa"/>
          </w:tcPr>
          <w:p w14:paraId="632A414C" w14:textId="4605D8EC" w:rsidR="00EF2418" w:rsidRPr="00984316" w:rsidRDefault="00000000" w:rsidP="00096F3E">
            <w:pPr>
              <w:spacing w:line="360" w:lineRule="auto"/>
              <w:rPr>
                <w:rFonts w:ascii="Calibri" w:eastAsia="Calibri" w:hAnsi="Calibri" w:cs="Times New Roman"/>
              </w:rPr>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 xml:space="preserve">=CUE </m:t>
                </m:r>
                <m:d>
                  <m:dPr>
                    <m:ctrlPr>
                      <w:rPr>
                        <w:rFonts w:ascii="Cambria Math" w:hAnsi="Cambria Math" w:cs="Times New Roman"/>
                        <w:i/>
                      </w:rPr>
                    </m:ctrlPr>
                  </m:dPr>
                  <m:e>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e>
                </m:d>
                <m:r>
                  <w:rPr>
                    <w:rFonts w:ascii="Cambria Math" w:eastAsiaTheme="minorEastAsia" w:hAnsi="Cambria Math"/>
                  </w:rPr>
                  <m:t>-T</m:t>
                </m:r>
                <m:r>
                  <w:rPr>
                    <w:rFonts w:ascii="Cambria Math" w:eastAsia="Calibri" w:hAnsi="Cambria Math" w:cs="Times New Roman"/>
                  </w:rPr>
                  <m:t>,</m:t>
                </m:r>
              </m:oMath>
            </m:oMathPara>
          </w:p>
        </w:tc>
        <w:tc>
          <w:tcPr>
            <w:tcW w:w="579" w:type="dxa"/>
          </w:tcPr>
          <w:p w14:paraId="6717DEB8" w14:textId="3F3E4115" w:rsidR="00EF2418" w:rsidRPr="00984316" w:rsidRDefault="00EF2418" w:rsidP="00096F3E">
            <w:pPr>
              <w:spacing w:line="360" w:lineRule="auto"/>
            </w:pPr>
            <w:r w:rsidRPr="00984316">
              <w:t>(</w:t>
            </w:r>
            <w:fldSimple w:instr="SEQ Eq \* MERGEFORMAT">
              <w:r w:rsidR="003E501E" w:rsidRPr="00984316">
                <w:rPr>
                  <w:noProof/>
                </w:rPr>
                <w:t>4</w:t>
              </w:r>
            </w:fldSimple>
            <w:r w:rsidRPr="00984316">
              <w:t>)</w:t>
            </w:r>
          </w:p>
        </w:tc>
      </w:tr>
    </w:tbl>
    <w:p w14:paraId="6D9ED9FC" w14:textId="0FD0DE6D" w:rsidR="003A18A2" w:rsidRPr="00984316" w:rsidRDefault="002A10F1" w:rsidP="00B61AD0">
      <w:pPr>
        <w:rPr>
          <w:rFonts w:eastAsiaTheme="minorEastAsia"/>
        </w:rPr>
      </w:pPr>
      <w:r w:rsidRPr="00984316">
        <w:t>w</w:t>
      </w:r>
      <w:r w:rsidR="00262348" w:rsidRPr="00984316">
        <w:t xml:space="preserve">here </w:t>
      </w:r>
      <w:r w:rsidRPr="00984316">
        <w:t xml:space="preserve">the first term on the right-hand side </w:t>
      </w:r>
      <w:r w:rsidR="00262348" w:rsidRPr="00984316">
        <w:t>is t</w:t>
      </w:r>
      <w:r w:rsidR="00190273" w:rsidRPr="00984316">
        <w:t xml:space="preserve">he microbial growth rate </w:t>
      </w:r>
      <m:oMath>
        <m:r>
          <w:rPr>
            <w:rFonts w:ascii="Cambria Math" w:hAnsi="Cambria Math"/>
          </w:rPr>
          <m:t>G=</m:t>
        </m:r>
        <m:r>
          <w:rPr>
            <w:rFonts w:ascii="Cambria Math" w:hAnsi="Cambria Math" w:cs="Times New Roman"/>
          </w:rPr>
          <m:t xml:space="preserve">CUE </m:t>
        </m:r>
        <m:nary>
          <m:naryPr>
            <m:chr m:val="∑"/>
            <m:limLoc m:val="undOvr"/>
            <m:supHide m:val="1"/>
            <m:ctrlPr>
              <w:rPr>
                <w:rFonts w:ascii="Cambria Math" w:hAnsi="Cambria Math" w:cs="Times New Roman"/>
                <w:i/>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e>
        </m:nary>
      </m:oMath>
      <w:r w:rsidR="0092186A" w:rsidRPr="00984316">
        <w:rPr>
          <w:rFonts w:eastAsiaTheme="minorEastAsia"/>
        </w:rPr>
        <w:t xml:space="preserve">, </w:t>
      </w:r>
      <w:r w:rsidR="00A60958" w:rsidRPr="00984316">
        <w:rPr>
          <w:rFonts w:eastAsiaTheme="minorEastAsia"/>
        </w:rPr>
        <w:t>with</w:t>
      </w:r>
      <w:r w:rsidR="0092186A" w:rsidRPr="00984316">
        <w:rPr>
          <w:rFonts w:eastAsiaTheme="minorEastAsia"/>
        </w:rPr>
        <w:t xml:space="preserve"> </w:t>
      </w:r>
      <m:oMath>
        <m:r>
          <w:rPr>
            <w:rFonts w:ascii="Cambria Math" w:hAnsi="Cambria Math" w:cs="Times New Roman"/>
          </w:rPr>
          <m:t>CUE</m:t>
        </m:r>
      </m:oMath>
      <w:r w:rsidR="0092186A" w:rsidRPr="00984316">
        <w:rPr>
          <w:rFonts w:eastAsiaTheme="minorEastAsia"/>
        </w:rPr>
        <w:t xml:space="preserve"> </w:t>
      </w:r>
      <w:r w:rsidR="008B7B1B" w:rsidRPr="00984316">
        <w:rPr>
          <w:rFonts w:eastAsiaTheme="minorEastAsia"/>
        </w:rPr>
        <w:t>as</w:t>
      </w:r>
      <w:r w:rsidR="0092186A" w:rsidRPr="00984316">
        <w:rPr>
          <w:rFonts w:eastAsiaTheme="minorEastAsia"/>
        </w:rPr>
        <w:t xml:space="preserve"> the </w:t>
      </w:r>
      <w:r w:rsidR="007167D8" w:rsidRPr="00984316">
        <w:rPr>
          <w:rFonts w:eastAsiaTheme="minorEastAsia"/>
        </w:rPr>
        <w:t>C</w:t>
      </w:r>
      <w:r w:rsidR="00E83EB4" w:rsidRPr="00984316">
        <w:rPr>
          <w:rFonts w:eastAsiaTheme="minorEastAsia"/>
        </w:rPr>
        <w:t xml:space="preserve"> use efficiency</w:t>
      </w:r>
      <w:r w:rsidR="00030B25" w:rsidRPr="00984316">
        <w:rPr>
          <w:rFonts w:eastAsiaTheme="minorEastAsia"/>
        </w:rPr>
        <w:t xml:space="preserve"> </w:t>
      </w:r>
      <w:r w:rsidR="00FF29A5" w:rsidRPr="00984316">
        <w:rPr>
          <w:rFonts w:eastAsiaTheme="minorEastAsia"/>
        </w:rPr>
        <w:t>(ratio of growth over total uptake rate)</w:t>
      </w:r>
      <w:r w:rsidR="0026194C" w:rsidRPr="00984316">
        <w:rPr>
          <w:rFonts w:eastAsiaTheme="minorEastAsia"/>
        </w:rPr>
        <w:t xml:space="preserve"> under C limited conditio</w:t>
      </w:r>
      <w:r w:rsidR="005C58C4" w:rsidRPr="00984316">
        <w:rPr>
          <w:rFonts w:eastAsiaTheme="minorEastAsia"/>
        </w:rPr>
        <w:t>ns</w:t>
      </w:r>
      <w:r w:rsidR="003D55FB" w:rsidRPr="00984316">
        <w:rPr>
          <w:rFonts w:eastAsiaTheme="minorEastAsia"/>
        </w:rPr>
        <w:t xml:space="preserve">. </w:t>
      </w:r>
      <w:r w:rsidR="003A796E" w:rsidRPr="00984316">
        <w:rPr>
          <w:rFonts w:eastAsiaTheme="minorEastAsia"/>
        </w:rPr>
        <w:t xml:space="preserve">The cost of oxidative enzyme production </w:t>
      </w:r>
      <w:r w:rsidR="00C51B0F">
        <w:rPr>
          <w:rFonts w:eastAsiaTheme="minorEastAsia"/>
        </w:rPr>
        <w:t xml:space="preserve">is </w:t>
      </w:r>
      <w:r w:rsidR="00945A89" w:rsidRPr="00984316">
        <w:rPr>
          <w:rFonts w:eastAsiaTheme="minorEastAsia"/>
        </w:rPr>
        <w:t xml:space="preserve">modeled </w:t>
      </w:r>
      <w:r w:rsidR="00C51B0F">
        <w:rPr>
          <w:rFonts w:eastAsiaTheme="minorEastAsia"/>
        </w:rPr>
        <w:t xml:space="preserve">via a </w:t>
      </w:r>
      <w:r w:rsidR="00614AD8" w:rsidRPr="00984316">
        <w:rPr>
          <w:rFonts w:eastAsiaTheme="minorEastAsia"/>
        </w:rPr>
        <w:t xml:space="preserve">linear decrease in CUE with </w:t>
      </w:r>
      <w:r w:rsidR="00C51B0F">
        <w:rPr>
          <w:rFonts w:eastAsiaTheme="minorEastAsia"/>
        </w:rPr>
        <w:t xml:space="preserve">increasing </w:t>
      </w:r>
      <w:r w:rsidR="00614AD8" w:rsidRPr="00984316">
        <w:rPr>
          <w:rFonts w:eastAsiaTheme="minorEastAsia"/>
        </w:rPr>
        <w:t>lignin decay rate constant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C51B0F">
        <w:rPr>
          <w:rFonts w:eastAsiaTheme="minorEastAsia"/>
        </w:rPr>
        <w:t>)</w:t>
      </w:r>
      <w:r w:rsidR="00E43EFE" w:rsidRPr="00984316">
        <w:rPr>
          <w:rFonts w:eastAsiaTheme="minorEastAsia"/>
        </w:rPr>
        <w:t>:</w:t>
      </w:r>
    </w:p>
    <w:tbl>
      <w:tblPr>
        <w:tblStyle w:val="TableGrid"/>
        <w:tblW w:w="945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614AD8" w:rsidRPr="00984316" w14:paraId="0A044A15" w14:textId="77777777" w:rsidTr="00614AD8">
        <w:trPr>
          <w:trHeight w:val="554"/>
          <w:jc w:val="center"/>
        </w:trPr>
        <w:tc>
          <w:tcPr>
            <w:tcW w:w="355" w:type="dxa"/>
          </w:tcPr>
          <w:p w14:paraId="5AD6F53A" w14:textId="77777777" w:rsidR="00614AD8" w:rsidRPr="00984316" w:rsidRDefault="00614AD8" w:rsidP="00506092">
            <w:pPr>
              <w:spacing w:line="360" w:lineRule="auto"/>
            </w:pPr>
          </w:p>
        </w:tc>
        <w:tc>
          <w:tcPr>
            <w:tcW w:w="8524" w:type="dxa"/>
          </w:tcPr>
          <w:p w14:paraId="038A88FE" w14:textId="008A8FAF" w:rsidR="00614AD8" w:rsidRPr="00984316" w:rsidRDefault="00614AD8" w:rsidP="00614AD8">
            <w:pPr>
              <w:rPr>
                <w:rFonts w:eastAsiaTheme="minorEastAsia"/>
              </w:rPr>
            </w:pPr>
            <m:oMathPara>
              <m:oMath>
                <m:r>
                  <w:rPr>
                    <w:rFonts w:ascii="Cambria Math" w:eastAsiaTheme="minorEastAsia" w:hAnsi="Cambria Math"/>
                  </w:rPr>
                  <m:t>CUE=CU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m:t>
                </m:r>
              </m:oMath>
            </m:oMathPara>
          </w:p>
        </w:tc>
        <w:tc>
          <w:tcPr>
            <w:tcW w:w="579" w:type="dxa"/>
          </w:tcPr>
          <w:p w14:paraId="74B6205B" w14:textId="6EF0DEE1" w:rsidR="00614AD8" w:rsidRPr="00984316" w:rsidRDefault="00614AD8" w:rsidP="00506092">
            <w:pPr>
              <w:spacing w:line="360" w:lineRule="auto"/>
            </w:pPr>
            <w:bookmarkStart w:id="6" w:name="CUE"/>
            <w:r w:rsidRPr="00984316">
              <w:t>(</w:t>
            </w:r>
            <w:fldSimple w:instr="SEQ Eq \* MERGEFORMAT">
              <w:r w:rsidR="003E501E" w:rsidRPr="00984316">
                <w:rPr>
                  <w:noProof/>
                </w:rPr>
                <w:t>5</w:t>
              </w:r>
            </w:fldSimple>
            <w:r w:rsidRPr="00984316">
              <w:t>)</w:t>
            </w:r>
            <w:bookmarkEnd w:id="6"/>
          </w:p>
        </w:tc>
      </w:tr>
    </w:tbl>
    <w:p w14:paraId="5916C90F" w14:textId="033B3012" w:rsidR="004A280C" w:rsidRPr="00984316" w:rsidRDefault="00CC1BD0" w:rsidP="00B61AD0">
      <w:pPr>
        <w:rPr>
          <w:rFonts w:eastAsiaTheme="minorEastAsia"/>
        </w:rPr>
      </w:pPr>
      <w:r w:rsidRPr="00984316">
        <w:rPr>
          <w:rFonts w:eastAsiaTheme="minorEastAsia"/>
        </w:rPr>
        <w:t>w</w:t>
      </w:r>
      <w:r w:rsidR="00C6129B" w:rsidRPr="00984316">
        <w:rPr>
          <w:rFonts w:eastAsiaTheme="minorEastAsia"/>
        </w:rPr>
        <w:t xml:space="preserve">here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C6129B" w:rsidRPr="00984316">
        <w:rPr>
          <w:rFonts w:eastAsiaTheme="minorEastAsia"/>
        </w:rPr>
        <w:t xml:space="preserve"> is the </w:t>
      </w:r>
      <w:r w:rsidR="00C51B0F">
        <w:rPr>
          <w:rFonts w:eastAsiaTheme="minorEastAsia"/>
        </w:rPr>
        <w:t xml:space="preserve">C </w:t>
      </w:r>
      <w:r w:rsidR="00C6129B" w:rsidRPr="00984316">
        <w:rPr>
          <w:rFonts w:eastAsiaTheme="minorEastAsia"/>
        </w:rPr>
        <w:t xml:space="preserve">cost </w:t>
      </w:r>
      <w:r w:rsidR="00C51B0F">
        <w:rPr>
          <w:rFonts w:eastAsiaTheme="minorEastAsia"/>
        </w:rPr>
        <w:t>per realized lignin decomposition capacity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C51B0F">
        <w:rPr>
          <w:rFonts w:eastAsiaTheme="minorEastAsia"/>
        </w:rPr>
        <w:t>) and per unit C uptake</w:t>
      </w:r>
      <w:r w:rsidR="00E433F6" w:rsidRPr="00984316">
        <w:rPr>
          <w:rFonts w:eastAsiaTheme="minorEastAsia"/>
        </w:rPr>
        <w:t>.</w:t>
      </w:r>
      <w:r w:rsidR="008055D7" w:rsidRPr="00984316">
        <w:rPr>
          <w:rFonts w:eastAsiaTheme="minorEastAsia"/>
        </w:rPr>
        <w:t xml:space="preserve"> </w:t>
      </w:r>
      <w:r w:rsidR="003772C4" w:rsidRPr="00984316">
        <w:rPr>
          <w:rFonts w:eastAsiaTheme="minorEastAsia"/>
        </w:rPr>
        <w:t xml:space="preserve">Based on </w:t>
      </w:r>
      <w:r w:rsidR="009316E3" w:rsidRPr="00984316">
        <w:rPr>
          <w:rFonts w:eastAsiaTheme="minorEastAsia"/>
        </w:rPr>
        <w:t xml:space="preserve">Manzoni et al. </w:t>
      </w:r>
      <w:r w:rsidR="009316E3" w:rsidRPr="00984316">
        <w:rPr>
          <w:rFonts w:eastAsiaTheme="minorEastAsia"/>
        </w:rPr>
        <w:fldChar w:fldCharType="begin"/>
      </w:r>
      <w:r w:rsidR="005B1964" w:rsidRPr="00984316">
        <w:rPr>
          <w:rFonts w:eastAsiaTheme="minorEastAsia"/>
        </w:rPr>
        <w:instrText xml:space="preserve"> ADDIN ZOTERO_ITEM CSL_CITATION {"citationID":"spyJLqu8","properties":{"formattedCitation":"(2021)","plainCitation":"(2021)","noteIndex":0},"citationItems":[{"id":1454,"uris":["http://zotero.org/users/5408042/items/4J35MMLM"],"itemData":{"id":1454,"type":"article-journal","abstract":"Microbial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D."}],"accessed":{"date-parts":[["2021",6,10]]},"issued":{"date-parts":[["2021"]]},"citation-key":"manzoniModelingMicrobialAdaptations2021"},"label":"page","suppress-author":true}],"schema":"https://github.com/citation-style-language/schema/raw/master/csl-citation.json"} </w:instrText>
      </w:r>
      <w:r w:rsidR="009316E3" w:rsidRPr="00984316">
        <w:rPr>
          <w:rFonts w:eastAsiaTheme="minorEastAsia"/>
        </w:rPr>
        <w:fldChar w:fldCharType="separate"/>
      </w:r>
      <w:r w:rsidR="009316E3" w:rsidRPr="00984316">
        <w:rPr>
          <w:rFonts w:ascii="Calibri" w:hAnsi="Calibri" w:cs="Calibri"/>
        </w:rPr>
        <w:t>(2021)</w:t>
      </w:r>
      <w:r w:rsidR="009316E3" w:rsidRPr="00984316">
        <w:rPr>
          <w:rFonts w:eastAsiaTheme="minorEastAsia"/>
        </w:rPr>
        <w:fldChar w:fldCharType="end"/>
      </w:r>
      <w:r w:rsidR="009316E3" w:rsidRPr="00984316">
        <w:rPr>
          <w:rFonts w:eastAsiaTheme="minorEastAsia"/>
        </w:rPr>
        <w:t xml:space="preserve">, we </w:t>
      </w:r>
      <w:r w:rsidR="004A280C" w:rsidRPr="00984316">
        <w:rPr>
          <w:rFonts w:eastAsiaTheme="minorEastAsia"/>
        </w:rPr>
        <w:t>assume</w:t>
      </w:r>
      <w:r w:rsidR="009316E3" w:rsidRPr="00984316">
        <w:rPr>
          <w:rFonts w:eastAsiaTheme="minorEastAsia"/>
        </w:rPr>
        <w:t xml:space="preserve"> </w:t>
      </w:r>
      <w:r w:rsidR="004A280C" w:rsidRPr="00984316">
        <w:rPr>
          <w:rFonts w:eastAsiaTheme="minorEastAsia"/>
        </w:rPr>
        <w:t xml:space="preserve">an inverse relation between </w:t>
      </w:r>
      <w:r w:rsidR="00C51B0F">
        <w:rPr>
          <w:rFonts w:eastAsiaTheme="minorEastAsia"/>
        </w:rPr>
        <w:t xml:space="preserve">the </w:t>
      </w:r>
      <w:r w:rsidR="004A280C" w:rsidRPr="00984316">
        <w:rPr>
          <w:rFonts w:eastAsiaTheme="minorEastAsia"/>
        </w:rPr>
        <w:t xml:space="preserve">cost factor and oxidative capacity, i.e., </w:t>
      </w:r>
      <w:r w:rsidR="009316E3" w:rsidRPr="00984316">
        <w:rPr>
          <w:rFonts w:eastAsiaTheme="minorEastAsia"/>
        </w:rPr>
        <w:t xml:space="preserve">higher cost for low oxidative capacity, </w:t>
      </w:r>
      <w:r w:rsidR="004A280C" w:rsidRPr="00984316">
        <w:rPr>
          <w:rFonts w:eastAsiaTheme="minorEastAsia"/>
        </w:rPr>
        <w:t>and formulated it as</w:t>
      </w:r>
      <w:r w:rsidR="009316E3"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9316E3" w:rsidRPr="00984316">
        <w:rPr>
          <w:rFonts w:eastAsiaTheme="minorEastAsia"/>
        </w:rPr>
        <w:t xml:space="preserve">. </w:t>
      </w:r>
      <w:r w:rsidR="004A280C" w:rsidRPr="00984316">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341B57" w:rsidRPr="00984316">
        <w:rPr>
          <w:rFonts w:eastAsiaTheme="minorEastAsia"/>
        </w:rPr>
        <w:t xml:space="preserve"> in </w:t>
      </w:r>
      <w:r w:rsidR="00073011" w:rsidRPr="00984316">
        <w:rPr>
          <w:rFonts w:eastAsiaTheme="minorEastAsia"/>
        </w:rPr>
        <w:t>eq</w:t>
      </w:r>
      <w:r w:rsidR="00341B57" w:rsidRPr="00984316">
        <w:rPr>
          <w:rFonts w:eastAsiaTheme="minorEastAsia"/>
        </w:rPr>
        <w:t xml:space="preserve"> </w:t>
      </w:r>
      <w:r w:rsidR="00341B57" w:rsidRPr="00984316">
        <w:rPr>
          <w:rFonts w:eastAsiaTheme="minorEastAsia"/>
        </w:rPr>
        <w:fldChar w:fldCharType="begin"/>
      </w:r>
      <w:r w:rsidR="00341B57" w:rsidRPr="00984316">
        <w:rPr>
          <w:rFonts w:eastAsiaTheme="minorEastAsia"/>
        </w:rPr>
        <w:instrText xml:space="preserve"> REF CUE \h </w:instrText>
      </w:r>
      <w:r w:rsidR="00984316">
        <w:rPr>
          <w:rFonts w:eastAsiaTheme="minorEastAsia"/>
        </w:rPr>
        <w:instrText xml:space="preserve"> \* MERGEFORMAT </w:instrText>
      </w:r>
      <w:r w:rsidR="00341B57" w:rsidRPr="00984316">
        <w:rPr>
          <w:rFonts w:eastAsiaTheme="minorEastAsia"/>
        </w:rPr>
      </w:r>
      <w:r w:rsidR="00341B57" w:rsidRPr="00984316">
        <w:rPr>
          <w:rFonts w:eastAsiaTheme="minorEastAsia"/>
        </w:rPr>
        <w:fldChar w:fldCharType="separate"/>
      </w:r>
      <w:r w:rsidR="003E501E" w:rsidRPr="00984316">
        <w:t>(</w:t>
      </w:r>
      <w:r w:rsidR="003E501E" w:rsidRPr="00984316">
        <w:rPr>
          <w:noProof/>
        </w:rPr>
        <w:t>5</w:t>
      </w:r>
      <w:r w:rsidR="003E501E" w:rsidRPr="00984316">
        <w:t>)</w:t>
      </w:r>
      <w:r w:rsidR="00341B57" w:rsidRPr="00984316">
        <w:rPr>
          <w:rFonts w:eastAsiaTheme="minorEastAsia"/>
        </w:rPr>
        <w:fldChar w:fldCharType="end"/>
      </w:r>
      <w:r w:rsidR="00341B57" w:rsidRPr="00984316">
        <w:rPr>
          <w:rFonts w:eastAsiaTheme="minorEastAsia"/>
        </w:rPr>
        <w:t>, we obtain CUE as</w:t>
      </w:r>
    </w:p>
    <w:tbl>
      <w:tblPr>
        <w:tblStyle w:val="TableGrid"/>
        <w:tblW w:w="945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341B57" w:rsidRPr="00984316" w14:paraId="65885BDA" w14:textId="77777777" w:rsidTr="00506092">
        <w:trPr>
          <w:trHeight w:val="554"/>
          <w:jc w:val="center"/>
        </w:trPr>
        <w:tc>
          <w:tcPr>
            <w:tcW w:w="355" w:type="dxa"/>
          </w:tcPr>
          <w:p w14:paraId="6CDA9203" w14:textId="77777777" w:rsidR="00341B57" w:rsidRPr="00984316" w:rsidRDefault="00341B57" w:rsidP="00506092">
            <w:pPr>
              <w:spacing w:line="360" w:lineRule="auto"/>
            </w:pPr>
          </w:p>
        </w:tc>
        <w:tc>
          <w:tcPr>
            <w:tcW w:w="8524" w:type="dxa"/>
          </w:tcPr>
          <w:p w14:paraId="18206B3D" w14:textId="10AFE36E" w:rsidR="00341B57" w:rsidRPr="00984316" w:rsidRDefault="00341B57" w:rsidP="00506092">
            <w:pPr>
              <w:rPr>
                <w:rFonts w:eastAsiaTheme="minorEastAsia"/>
              </w:rPr>
            </w:pPr>
            <m:oMathPara>
              <m:oMath>
                <m:r>
                  <w:rPr>
                    <w:rFonts w:ascii="Cambria Math" w:eastAsiaTheme="minorEastAsia" w:hAnsi="Cambria Math"/>
                  </w:rPr>
                  <m:t>CUE=</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e>
                </m:d>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 CUE=</m:t>
                </m:r>
                <m:r>
                  <w:rPr>
                    <w:rFonts w:ascii="Cambria Math" w:hAnsi="Cambria Math"/>
                  </w:rPr>
                  <m:t>p</m:t>
                </m:r>
                <m:d>
                  <m:dPr>
                    <m:ctrlPr>
                      <w:rPr>
                        <w:rFonts w:ascii="Cambria Math" w:hAnsi="Cambria Math"/>
                        <w:i/>
                      </w:rPr>
                    </m:ctrlPr>
                  </m:dPr>
                  <m:e>
                    <m:r>
                      <w:rPr>
                        <w:rFonts w:ascii="Cambria Math" w:hAnsi="Cambria Math"/>
                      </w:rPr>
                      <m:t>L</m:t>
                    </m:r>
                  </m:e>
                </m:d>
                <m:r>
                  <w:rPr>
                    <w:rFonts w:ascii="Cambria Math" w:eastAsiaTheme="minorEastAsia" w:hAnsi="Cambria Math"/>
                  </w:rPr>
                  <m:t xml:space="preserve"> 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oMath>
            </m:oMathPara>
          </w:p>
        </w:tc>
        <w:tc>
          <w:tcPr>
            <w:tcW w:w="579" w:type="dxa"/>
          </w:tcPr>
          <w:p w14:paraId="2EBEB73D" w14:textId="220439F5" w:rsidR="00341B57" w:rsidRPr="00984316" w:rsidRDefault="00341B57" w:rsidP="00506092">
            <w:pPr>
              <w:spacing w:line="360" w:lineRule="auto"/>
            </w:pPr>
            <w:bookmarkStart w:id="7" w:name="CUE_f"/>
            <w:r w:rsidRPr="00984316">
              <w:t>(</w:t>
            </w:r>
            <w:fldSimple w:instr="SEQ Eq \* MERGEFORMAT">
              <w:r w:rsidR="003E501E" w:rsidRPr="00984316">
                <w:rPr>
                  <w:noProof/>
                </w:rPr>
                <w:t>6</w:t>
              </w:r>
            </w:fldSimple>
            <w:r w:rsidRPr="00984316">
              <w:t>)</w:t>
            </w:r>
            <w:bookmarkEnd w:id="7"/>
          </w:p>
        </w:tc>
      </w:tr>
    </w:tbl>
    <w:p w14:paraId="11AB6B44" w14:textId="02653774" w:rsidR="00C30BEF" w:rsidRDefault="00C30BEF" w:rsidP="00C30BEF">
      <w:pPr>
        <w:rPr>
          <w:rFonts w:eastAsiaTheme="minorEastAsia"/>
        </w:rPr>
      </w:pPr>
      <w:r>
        <w:t>This formulation has two advantages: i) CUE is lower bounded to zero when the lignin shielding effect is strongest (</w:t>
      </w:r>
      <m:oMath>
        <m:r>
          <w:rPr>
            <w:rFonts w:ascii="Cambria Math" w:hAnsi="Cambria Math"/>
          </w:rPr>
          <m:t>p</m:t>
        </m:r>
      </m:oMath>
      <w:r>
        <w:rPr>
          <w:rFonts w:eastAsiaTheme="minorEastAsia"/>
        </w:rPr>
        <w:t xml:space="preserve"> approaching zero</w:t>
      </w:r>
      <w:r>
        <w:t xml:space="preserve">), and ii) the cost factor is not an additional parameter to be estimated. </w:t>
      </w:r>
      <w:r w:rsidR="002651C1" w:rsidRPr="00984316">
        <w:t>Following Chakrawal et al. (2024), we formulated the rate modifier</w:t>
      </w:r>
      <w:r w:rsidR="00C47B82">
        <w:t xml:space="preserve"> </w:t>
      </w:r>
      <w:r w:rsidR="00C47B82" w:rsidRPr="00DB5186">
        <w:rPr>
          <w:i/>
          <w:iCs/>
        </w:rPr>
        <w:t>p</w:t>
      </w:r>
      <w:r w:rsidR="002651C1" w:rsidRPr="00984316">
        <w:t xml:space="preserve"> as </w:t>
      </w:r>
      <w:r w:rsidR="00C47B82">
        <w:t xml:space="preserve">a </w:t>
      </w:r>
      <w:r w:rsidR="002651C1" w:rsidRPr="00984316">
        <w:t xml:space="preserve">decreasing function of lignin fraction, </w:t>
      </w:r>
      <m:oMath>
        <m:r>
          <w:rPr>
            <w:rFonts w:ascii="Cambria Math" w:hAnsi="Cambria Math"/>
          </w:rPr>
          <m:t>p(L)</m:t>
        </m:r>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 xml:space="preserve"> </m:t>
                </m:r>
              </m:e>
            </m:d>
          </m:e>
        </m:func>
      </m:oMath>
      <w:r w:rsidR="00722F7A" w:rsidRPr="00984316">
        <w:rPr>
          <w:rFonts w:eastAsiaTheme="minorEastAsia"/>
        </w:rPr>
        <w:t xml:space="preserve">, where </w:t>
      </w:r>
      <m:oMath>
        <m:r>
          <w:rPr>
            <w:rFonts w:ascii="Cambria Math" w:eastAsiaTheme="minorEastAsia" w:hAnsi="Cambria Math"/>
          </w:rPr>
          <m:t>L=</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ctrlPr>
              <w:rPr>
                <w:rFonts w:ascii="Cambria Math" w:hAnsi="Cambria Math"/>
                <w:i/>
              </w:rPr>
            </m:ctrlPr>
          </m:num>
          <m:den>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den>
        </m:f>
      </m:oMath>
      <w:r w:rsidR="00E51C0C" w:rsidRPr="00984316">
        <w:rPr>
          <w:rFonts w:eastAsiaTheme="minorEastAsia"/>
        </w:rPr>
        <w:t xml:space="preserve"> is the fraction of lignin </w:t>
      </w:r>
      <w:r w:rsidR="002263A1" w:rsidRPr="00984316">
        <w:rPr>
          <w:rFonts w:eastAsiaTheme="minorEastAsia"/>
        </w:rPr>
        <w:t xml:space="preserve">C and </w:t>
      </w:r>
      <m:oMath>
        <m:r>
          <w:rPr>
            <w:rFonts w:ascii="Cambria Math" w:eastAsiaTheme="minorEastAsia" w:hAnsi="Cambria Math"/>
          </w:rPr>
          <m:t>a</m:t>
        </m:r>
      </m:oMath>
      <w:r w:rsidR="002263A1" w:rsidRPr="00984316">
        <w:rPr>
          <w:rFonts w:eastAsiaTheme="minorEastAsia"/>
        </w:rPr>
        <w:t xml:space="preserve"> is the scaling coefficient</w:t>
      </w:r>
      <w:r w:rsidR="00432669" w:rsidRPr="00984316">
        <w:rPr>
          <w:rFonts w:eastAsiaTheme="minorEastAsia"/>
        </w:rPr>
        <w:t xml:space="preserve"> (see supplementary Figure S3).</w:t>
      </w:r>
      <w:r w:rsidR="00FD0263" w:rsidRPr="00984316">
        <w:rPr>
          <w:rFonts w:eastAsiaTheme="minorEastAsia"/>
        </w:rPr>
        <w:t xml:space="preserve"> </w:t>
      </w:r>
      <w:r w:rsidR="00B17454" w:rsidRPr="00984316">
        <w:rPr>
          <w:rFonts w:eastAsiaTheme="minorEastAsia"/>
        </w:rPr>
        <w:t xml:space="preserve">For brevity we refer to this rate modifier as </w:t>
      </w:r>
      <m:oMath>
        <m:r>
          <w:rPr>
            <w:rFonts w:ascii="Cambria Math" w:eastAsiaTheme="minorEastAsia" w:hAnsi="Cambria Math"/>
          </w:rPr>
          <m:t>p</m:t>
        </m:r>
      </m:oMath>
      <w:r w:rsidR="00B17454" w:rsidRPr="00984316">
        <w:rPr>
          <w:rFonts w:eastAsiaTheme="minorEastAsia"/>
        </w:rPr>
        <w:t>-function</w:t>
      </w:r>
      <w:r w:rsidR="00C075D0" w:rsidRPr="00984316">
        <w:rPr>
          <w:rFonts w:eastAsiaTheme="minorEastAsia"/>
        </w:rPr>
        <w:t>.</w:t>
      </w:r>
      <w:r w:rsidR="00963A59" w:rsidRPr="00984316">
        <w:rPr>
          <w:rFonts w:eastAsiaTheme="minorEastAsia"/>
        </w:rPr>
        <w:t xml:space="preserve"> </w:t>
      </w:r>
      <w:r w:rsidR="00FD7DC7" w:rsidRPr="00984316">
        <w:rPr>
          <w:rFonts w:eastAsiaTheme="minorEastAsia"/>
        </w:rPr>
        <w:t>Further</w:t>
      </w:r>
      <w:r w:rsidR="004831D3" w:rsidRPr="00984316">
        <w:rPr>
          <w:rFonts w:eastAsiaTheme="minorEastAsia"/>
        </w:rPr>
        <w:t xml:space="preserve">, we </w:t>
      </w:r>
      <w:r w:rsidR="00F02EF3" w:rsidRPr="00984316">
        <w:rPr>
          <w:rFonts w:eastAsiaTheme="minorEastAsia"/>
        </w:rPr>
        <w:t xml:space="preserve">adopted </w:t>
      </w:r>
      <w:r w:rsidR="004831D3" w:rsidRPr="00984316">
        <w:rPr>
          <w:rFonts w:eastAsiaTheme="minorEastAsia"/>
        </w:rPr>
        <w:t xml:space="preserve">a quasi-steady state assumption for </w:t>
      </w:r>
      <w:r w:rsidR="00F02EF3" w:rsidRPr="00984316">
        <w:rPr>
          <w:rFonts w:eastAsiaTheme="minorEastAsia"/>
        </w:rPr>
        <w:t>the microbial biomass</w:t>
      </w:r>
      <w:r w:rsidR="003D33A8" w:rsidRPr="00984316">
        <w:rPr>
          <w:rFonts w:eastAsiaTheme="minorEastAsia"/>
        </w:rPr>
        <w:t xml:space="preserve">, </w:t>
      </w:r>
      <w:r w:rsidR="00F02EF3" w:rsidRPr="00984316">
        <w:rPr>
          <w:rFonts w:eastAsiaTheme="minorEastAsia"/>
        </w:rPr>
        <w:t xml:space="preserve">i.e.,  </w:t>
      </w:r>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=0</m:t>
        </m:r>
      </m:oMath>
      <w:r w:rsidR="004831D3" w:rsidRPr="00984316">
        <w:rPr>
          <w:rFonts w:eastAsiaTheme="minorEastAsia"/>
        </w:rPr>
        <w:t xml:space="preserve">, so that </w:t>
      </w:r>
      <m:oMath>
        <m:r>
          <w:rPr>
            <w:rFonts w:ascii="Cambria Math" w:eastAsiaTheme="minorEastAsia" w:hAnsi="Cambria Math"/>
          </w:rPr>
          <m:t>G=T</m:t>
        </m:r>
      </m:oMath>
      <w:r w:rsidR="004831D3" w:rsidRPr="00984316">
        <w:rPr>
          <w:rFonts w:eastAsiaTheme="minorEastAsia"/>
        </w:rPr>
        <w:t>.</w:t>
      </w:r>
    </w:p>
    <w:p w14:paraId="5151F52F" w14:textId="039927BA" w:rsidR="00E4611E" w:rsidRPr="00FD1645" w:rsidRDefault="00C30BEF" w:rsidP="00FD1645">
      <w:pPr>
        <w:pStyle w:val="Heading3"/>
      </w:pPr>
      <w:r w:rsidRPr="00FD1645">
        <w:t>Nitrogen balance equations</w:t>
      </w:r>
      <w:r w:rsidR="00E4611E" w:rsidRPr="00FD1645">
        <w:t xml:space="preserve"> </w:t>
      </w:r>
    </w:p>
    <w:p w14:paraId="1CFDB0D8" w14:textId="08C71BCF" w:rsidR="00D52B66" w:rsidRPr="00984316" w:rsidRDefault="00B34FC6" w:rsidP="193AE7EB">
      <w:pPr>
        <w:rPr>
          <w:rFonts w:eastAsiaTheme="minorEastAsia"/>
        </w:rPr>
      </w:pPr>
      <w:r w:rsidRPr="00B34FC6">
        <w:rPr>
          <w:rFonts w:eastAsiaTheme="minorEastAsia"/>
        </w:rPr>
        <w:t xml:space="preserve">Only the protein and microbial pools contain </w:t>
      </w:r>
      <w:r w:rsidR="00011809">
        <w:rPr>
          <w:rFonts w:eastAsiaTheme="minorEastAsia"/>
        </w:rPr>
        <w:t>N</w:t>
      </w:r>
      <w:r w:rsidRPr="00B34FC6">
        <w:rPr>
          <w:rFonts w:eastAsiaTheme="minorEastAsia"/>
        </w:rPr>
        <w:t xml:space="preserve">; therefore, the system requires two </w:t>
      </w:r>
      <w:r w:rsidR="00011809">
        <w:rPr>
          <w:rFonts w:eastAsiaTheme="minorEastAsia"/>
        </w:rPr>
        <w:t>N</w:t>
      </w:r>
      <w:r w:rsidRPr="00B34FC6">
        <w:rPr>
          <w:rFonts w:eastAsiaTheme="minorEastAsia"/>
        </w:rPr>
        <w:t xml:space="preserve"> mass balance equations.</w:t>
      </w:r>
      <w:r>
        <w:rPr>
          <w:rFonts w:eastAsiaTheme="minorEastAsia"/>
        </w:rPr>
        <w:t xml:space="preserve"> </w:t>
      </w:r>
      <w:r w:rsidR="00D52B66" w:rsidRPr="00984316">
        <w:rPr>
          <w:rFonts w:eastAsiaTheme="minorEastAsia"/>
        </w:rPr>
        <w:t xml:space="preserve">Assuming that </w:t>
      </w:r>
      <w:r w:rsidR="008818F7" w:rsidRPr="00984316">
        <w:rPr>
          <w:rFonts w:eastAsiaTheme="minorEastAsia"/>
        </w:rPr>
        <w:t xml:space="preserve">microbial </w:t>
      </w:r>
      <w:r w:rsidR="00D52B66" w:rsidRPr="00984316">
        <w:rPr>
          <w:rFonts w:eastAsiaTheme="minorEastAsia"/>
        </w:rPr>
        <w:t xml:space="preserve">necromass recycling into </w:t>
      </w:r>
      <w:r w:rsidR="29F1EB52" w:rsidRPr="00984316">
        <w:rPr>
          <w:rFonts w:eastAsiaTheme="minorEastAsia"/>
        </w:rPr>
        <w:t xml:space="preserve">the </w:t>
      </w:r>
      <w:r w:rsidR="00D52B66" w:rsidRPr="00984316">
        <w:rPr>
          <w:rFonts w:eastAsiaTheme="minorEastAsia"/>
        </w:rPr>
        <w:t>protein pool has the same C</w:t>
      </w:r>
      <w:r w:rsidR="00C30BEF">
        <w:rPr>
          <w:rFonts w:eastAsiaTheme="minorEastAsia"/>
        </w:rPr>
        <w:t>:</w:t>
      </w:r>
      <w:r w:rsidR="00D52B66" w:rsidRPr="00984316">
        <w:rPr>
          <w:rFonts w:eastAsiaTheme="minorEastAsia"/>
        </w:rPr>
        <w:t xml:space="preserve">N ratio of </w:t>
      </w:r>
      <w:r w:rsidR="00D52B66" w:rsidRPr="00984316">
        <w:rPr>
          <w:rFonts w:eastAsiaTheme="minorEastAsia"/>
        </w:rPr>
        <w:lastRenderedPageBreak/>
        <w:t>the protein pool</w:t>
      </w:r>
      <w:r w:rsidR="00FC66B7" w:rsidRPr="00984316">
        <w:rPr>
          <w:rFonts w:eastAsiaTheme="minorEastAsia"/>
        </w:rPr>
        <w:t xml:space="preserve"> (i.e., protein</w:t>
      </w:r>
      <w:r w:rsidR="003901EC" w:rsidRPr="00984316">
        <w:rPr>
          <w:rFonts w:eastAsiaTheme="minorEastAsia"/>
        </w:rPr>
        <w:t>s</w:t>
      </w:r>
      <w:r w:rsidR="00FC66B7" w:rsidRPr="00984316">
        <w:rPr>
          <w:rFonts w:eastAsiaTheme="minorEastAsia"/>
        </w:rPr>
        <w:t xml:space="preserve"> in necromass </w:t>
      </w:r>
      <w:r w:rsidR="00C30BEF">
        <w:rPr>
          <w:rFonts w:eastAsiaTheme="minorEastAsia"/>
        </w:rPr>
        <w:t xml:space="preserve">are </w:t>
      </w:r>
      <w:r w:rsidR="00FC66B7" w:rsidRPr="00984316">
        <w:rPr>
          <w:rFonts w:eastAsiaTheme="minorEastAsia"/>
        </w:rPr>
        <w:t>recycle</w:t>
      </w:r>
      <w:r w:rsidR="00C30BEF">
        <w:rPr>
          <w:rFonts w:eastAsiaTheme="minorEastAsia"/>
        </w:rPr>
        <w:t>d</w:t>
      </w:r>
      <w:r w:rsidR="00FC66B7" w:rsidRPr="00984316">
        <w:rPr>
          <w:rFonts w:eastAsiaTheme="minorEastAsia"/>
        </w:rPr>
        <w:t xml:space="preserve"> into </w:t>
      </w:r>
      <w:r w:rsidR="00C30BEF">
        <w:rPr>
          <w:rFonts w:eastAsiaTheme="minorEastAsia"/>
        </w:rPr>
        <w:t xml:space="preserve">as litter </w:t>
      </w:r>
      <w:r w:rsidR="00FC66B7" w:rsidRPr="00984316">
        <w:rPr>
          <w:rFonts w:eastAsiaTheme="minorEastAsia"/>
        </w:rPr>
        <w:t>protein</w:t>
      </w:r>
      <w:r w:rsidR="00C30BEF">
        <w:rPr>
          <w:rFonts w:eastAsiaTheme="minorEastAsia"/>
        </w:rPr>
        <w:t>s</w:t>
      </w:r>
      <w:r w:rsidR="00FC66B7" w:rsidRPr="00984316">
        <w:rPr>
          <w:rFonts w:eastAsiaTheme="minorEastAsia"/>
        </w:rPr>
        <w:t>)</w:t>
      </w:r>
      <w:r w:rsidR="00D52B66" w:rsidRPr="00984316">
        <w:rPr>
          <w:rFonts w:eastAsiaTheme="minorEastAsia"/>
        </w:rPr>
        <w:t xml:space="preserve">, the N mass balance for </w:t>
      </w:r>
      <w:r w:rsidR="00C30BEF">
        <w:rPr>
          <w:rFonts w:eastAsiaTheme="minorEastAsia"/>
        </w:rPr>
        <w:t xml:space="preserve">the </w:t>
      </w:r>
      <w:r w:rsidR="00D52B66" w:rsidRPr="00984316">
        <w:rPr>
          <w:rFonts w:eastAsiaTheme="minorEastAsia"/>
        </w:rPr>
        <w:t>protein pool</w:t>
      </w:r>
      <w:r w:rsidR="003901EC"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oMath>
      <w:r w:rsidR="003901EC" w:rsidRPr="00984316">
        <w:rPr>
          <w:rFonts w:eastAsiaTheme="minorEastAsia"/>
        </w:rPr>
        <w:t>)</w:t>
      </w:r>
      <w:r w:rsidR="00366F3B" w:rsidRPr="00984316">
        <w:rPr>
          <w:rFonts w:eastAsiaTheme="minorEastAsia"/>
        </w:rPr>
        <w:t xml:space="preserve"> can be written as</w:t>
      </w:r>
      <w:r w:rsidR="00D52B66" w:rsidRPr="00984316">
        <w:rPr>
          <w:rFonts w:eastAsiaTheme="minorEastAsia"/>
        </w:rPr>
        <w:t xml:space="preserve"> </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D52B66" w:rsidRPr="00984316" w14:paraId="7762DD6F" w14:textId="77777777" w:rsidTr="00096F3E">
        <w:trPr>
          <w:trHeight w:val="568"/>
        </w:trPr>
        <w:tc>
          <w:tcPr>
            <w:tcW w:w="355" w:type="dxa"/>
          </w:tcPr>
          <w:p w14:paraId="4B7604F1" w14:textId="77777777" w:rsidR="00D52B66" w:rsidRPr="00984316" w:rsidRDefault="00D52B66" w:rsidP="00096F3E">
            <w:pPr>
              <w:spacing w:line="360" w:lineRule="auto"/>
            </w:pPr>
          </w:p>
        </w:tc>
        <w:tc>
          <w:tcPr>
            <w:tcW w:w="8524" w:type="dxa"/>
          </w:tcPr>
          <w:p w14:paraId="09A86D6B" w14:textId="76EF49D1" w:rsidR="00D52B66" w:rsidRPr="00984316" w:rsidRDefault="00000000" w:rsidP="00096F3E">
            <w:pPr>
              <w:spacing w:line="360" w:lineRule="auto"/>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den>
                </m:f>
                <m:r>
                  <w:rPr>
                    <w:rFonts w:ascii="Cambria Math" w:eastAsiaTheme="minorEastAsia" w:hAnsi="Cambria Math"/>
                  </w:rPr>
                  <m:t>,</m:t>
                </m:r>
              </m:oMath>
            </m:oMathPara>
          </w:p>
        </w:tc>
        <w:tc>
          <w:tcPr>
            <w:tcW w:w="579" w:type="dxa"/>
          </w:tcPr>
          <w:p w14:paraId="1D7A4983" w14:textId="7DD6FC76" w:rsidR="00D52B66" w:rsidRPr="00984316" w:rsidRDefault="00D52B66" w:rsidP="00096F3E">
            <w:pPr>
              <w:spacing w:line="360" w:lineRule="auto"/>
            </w:pPr>
            <w:bookmarkStart w:id="8" w:name="NPeq"/>
            <w:r w:rsidRPr="00984316">
              <w:t>(</w:t>
            </w:r>
            <w:fldSimple w:instr="SEQ Eq \* MERGEFORMAT">
              <w:r w:rsidR="003E501E" w:rsidRPr="00984316">
                <w:rPr>
                  <w:noProof/>
                </w:rPr>
                <w:t>7</w:t>
              </w:r>
            </w:fldSimple>
            <w:r w:rsidRPr="00984316">
              <w:t>)</w:t>
            </w:r>
            <w:bookmarkEnd w:id="8"/>
            <w:r w:rsidRPr="00984316">
              <w:fldChar w:fldCharType="begin"/>
            </w:r>
            <w:r w:rsidRPr="00984316">
              <w:instrText xml:space="preserve"> SEQ[1] \* MERGEFORMAT </w:instrText>
            </w:r>
            <w:r w:rsidRPr="00984316">
              <w:fldChar w:fldCharType="end"/>
            </w:r>
          </w:p>
        </w:tc>
      </w:tr>
    </w:tbl>
    <w:p w14:paraId="0F622851" w14:textId="46C65DF3" w:rsidR="005A7D51" w:rsidRPr="00984316" w:rsidRDefault="00A87222" w:rsidP="00B61AD0">
      <w:r>
        <w:t xml:space="preserve">where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m:t>
        </m:r>
      </m:oMath>
      <w:r>
        <w:rPr>
          <w:rFonts w:eastAsiaTheme="minorEastAsia"/>
        </w:rPr>
        <w:t xml:space="preserve">is the fraction of microbial mortality transferred to </w:t>
      </w:r>
      <w:r w:rsidR="00C30BEF">
        <w:rPr>
          <w:rFonts w:eastAsiaTheme="minorEastAsia"/>
        </w:rPr>
        <w:t xml:space="preserve">the </w:t>
      </w:r>
      <w:r>
        <w:rPr>
          <w:rFonts w:eastAsiaTheme="minorEastAsia"/>
        </w:rPr>
        <w:t xml:space="preserve">protein pool in </w:t>
      </w:r>
      <w:r w:rsidR="00D85ADF">
        <w:rPr>
          <w:rFonts w:eastAsiaTheme="minorEastAsia"/>
        </w:rPr>
        <w:t>litter</w:t>
      </w:r>
      <w:r>
        <w:rPr>
          <w:rFonts w:eastAsiaTheme="minorEastAsia"/>
        </w:rPr>
        <w:t xml:space="preserve">. </w:t>
      </w:r>
      <w:r w:rsidR="00262CB8">
        <w:rPr>
          <w:rFonts w:eastAsiaTheme="minorEastAsia"/>
        </w:rPr>
        <w:t xml:space="preserve">Note that </w:t>
      </w:r>
      <w:r w:rsidR="003901EC" w:rsidRPr="00984316">
        <w:t>E</w:t>
      </w:r>
      <w:r w:rsidR="00D86B56" w:rsidRPr="00984316">
        <w:t xml:space="preserve">q </w:t>
      </w:r>
      <w:r w:rsidR="00D86B56" w:rsidRPr="00984316">
        <w:fldChar w:fldCharType="begin"/>
      </w:r>
      <w:r w:rsidR="00D86B56" w:rsidRPr="00984316">
        <w:instrText xml:space="preserve"> REF NPeq \h </w:instrText>
      </w:r>
      <w:r w:rsidR="00984316">
        <w:instrText xml:space="preserve"> \* MERGEFORMAT </w:instrText>
      </w:r>
      <w:r w:rsidR="00D86B56" w:rsidRPr="00984316">
        <w:fldChar w:fldCharType="separate"/>
      </w:r>
      <w:r w:rsidR="003E501E" w:rsidRPr="00984316">
        <w:t>(</w:t>
      </w:r>
      <w:r w:rsidR="003E501E" w:rsidRPr="00984316">
        <w:rPr>
          <w:noProof/>
        </w:rPr>
        <w:t>7</w:t>
      </w:r>
      <w:r w:rsidR="003E501E" w:rsidRPr="00984316">
        <w:t>)</w:t>
      </w:r>
      <w:r w:rsidR="00D86B56" w:rsidRPr="00984316">
        <w:fldChar w:fldCharType="end"/>
      </w:r>
      <w:r w:rsidR="00D86B56" w:rsidRPr="00984316">
        <w:t xml:space="preserve"> is redundant as it can be written as </w:t>
      </w:r>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num>
          <m:den>
            <m:r>
              <w:rPr>
                <w:rFonts w:ascii="Cambria Math" w:hAnsi="Cambria Math" w:cs="Times New Roman"/>
              </w:rPr>
              <m:t>dt</m:t>
            </m:r>
          </m:den>
        </m:f>
        <m:r>
          <w:rPr>
            <w:rFonts w:ascii="Cambria Math" w:hAnsi="Cambria Math" w:cs="Times New Roman"/>
          </w:rPr>
          <m:t>=</m:t>
        </m:r>
        <m:f>
          <m:fPr>
            <m:ctrlPr>
              <w:rPr>
                <w:rFonts w:ascii="Cambria Math" w:hAnsi="Cambria Math"/>
                <w:i/>
              </w:rPr>
            </m:ctrlPr>
          </m:fPr>
          <m:num>
            <m:r>
              <w:rPr>
                <w:rFonts w:ascii="Cambria Math" w:hAnsi="Cambria Math"/>
              </w:rPr>
              <m:t>1</m:t>
            </m:r>
          </m:num>
          <m:den>
            <m:r>
              <w:rPr>
                <w:rFonts w:ascii="Cambria Math" w:hAnsi="Cambria Math"/>
              </w:rPr>
              <m:t>C</m:t>
            </m:r>
            <m:sSub>
              <m:sSubPr>
                <m:ctrlPr>
                  <w:rPr>
                    <w:rFonts w:ascii="Cambria Math" w:hAnsi="Cambria Math"/>
                    <w:i/>
                  </w:rPr>
                </m:ctrlPr>
              </m:sSubPr>
              <m:e>
                <m:r>
                  <w:rPr>
                    <w:rFonts w:ascii="Cambria Math" w:hAnsi="Cambria Math"/>
                  </w:rPr>
                  <m:t>N</m:t>
                </m:r>
              </m:e>
              <m:sub>
                <m:r>
                  <w:rPr>
                    <w:rFonts w:ascii="Cambria Math" w:hAnsi="Cambria Math"/>
                  </w:rPr>
                  <m:t>P</m:t>
                </m:r>
              </m:sub>
            </m:sSub>
          </m:den>
        </m:f>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m:t>
                </m:r>
              </m:sub>
            </m:sSub>
          </m:num>
          <m:den>
            <m:r>
              <w:rPr>
                <w:rFonts w:ascii="Cambria Math" w:hAnsi="Cambria Math" w:cs="Times New Roman"/>
              </w:rPr>
              <m:t>dt</m:t>
            </m:r>
          </m:den>
        </m:f>
        <m:r>
          <w:rPr>
            <w:rFonts w:ascii="Cambria Math" w:hAnsi="Cambria Math" w:cs="Times New Roman"/>
          </w:rPr>
          <m:t xml:space="preserve">. </m:t>
        </m:r>
      </m:oMath>
      <w:r w:rsidR="00BC505A" w:rsidRPr="00984316">
        <w:rPr>
          <w:rFonts w:eastAsiaTheme="minorEastAsia"/>
        </w:rPr>
        <w:t xml:space="preserve">Next, the mass balance for microbial </w:t>
      </w:r>
      <w:r w:rsidR="001876B7" w:rsidRPr="00984316">
        <w:rPr>
          <w:rFonts w:eastAsiaTheme="minorEastAsia"/>
        </w:rPr>
        <w:t>N</w:t>
      </w:r>
      <w:r w:rsidR="001A624C"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1A624C" w:rsidRPr="00984316">
        <w:rPr>
          <w:rFonts w:eastAsiaTheme="minorEastAsia"/>
        </w:rPr>
        <w:t>)</w:t>
      </w:r>
      <w:r w:rsidR="00BC505A" w:rsidRPr="00984316">
        <w:rPr>
          <w:rFonts w:eastAsiaTheme="minorEastAsia"/>
        </w:rPr>
        <w:t xml:space="preserve"> is written as follows</w:t>
      </w:r>
      <w:r w:rsidR="00D81341" w:rsidRPr="00984316">
        <w:rPr>
          <w:rFonts w:eastAsiaTheme="minorEastAsia"/>
        </w:rPr>
        <w:t xml:space="preserve"> (recall that N is only coming from </w:t>
      </w:r>
      <w:r w:rsidR="00457F20">
        <w:rPr>
          <w:rFonts w:eastAsiaTheme="minorEastAsia"/>
        </w:rPr>
        <w:t xml:space="preserve">the </w:t>
      </w:r>
      <w:r w:rsidR="00D81341" w:rsidRPr="00984316">
        <w:rPr>
          <w:rFonts w:eastAsiaTheme="minorEastAsia"/>
        </w:rPr>
        <w:t>protein po</w:t>
      </w:r>
      <w:r w:rsidR="00FD0505" w:rsidRPr="00984316">
        <w:rPr>
          <w:rFonts w:eastAsiaTheme="minorEastAsia"/>
        </w:rPr>
        <w:t>ol</w:t>
      </w:r>
      <w:r w:rsidR="00D81341" w:rsidRPr="00984316">
        <w:rPr>
          <w:rFonts w:eastAsiaTheme="minorEastAsia"/>
        </w:rPr>
        <w:t>)</w:t>
      </w:r>
      <w:r w:rsidR="00BC505A" w:rsidRPr="00984316">
        <w:rPr>
          <w:rFonts w:eastAsiaTheme="minorEastAsia"/>
        </w:rPr>
        <w:t xml:space="preserve">, </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867DD8" w:rsidRPr="00984316" w14:paraId="5FDA2A2E" w14:textId="77777777" w:rsidTr="00B9347F">
        <w:trPr>
          <w:trHeight w:val="568"/>
        </w:trPr>
        <w:tc>
          <w:tcPr>
            <w:tcW w:w="355" w:type="dxa"/>
          </w:tcPr>
          <w:p w14:paraId="20646811" w14:textId="77777777" w:rsidR="00867DD8" w:rsidRPr="00984316" w:rsidRDefault="00867DD8" w:rsidP="00096F3E">
            <w:pPr>
              <w:spacing w:line="360" w:lineRule="auto"/>
            </w:pPr>
          </w:p>
        </w:tc>
        <w:tc>
          <w:tcPr>
            <w:tcW w:w="8524" w:type="dxa"/>
          </w:tcPr>
          <w:p w14:paraId="46F9270C" w14:textId="60ADB28B" w:rsidR="00867DD8" w:rsidRPr="00984316" w:rsidRDefault="00000000" w:rsidP="00096F3E">
            <w:pPr>
              <w:spacing w:line="360" w:lineRule="auto"/>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m:oMathPara>
          </w:p>
        </w:tc>
        <w:tc>
          <w:tcPr>
            <w:tcW w:w="579" w:type="dxa"/>
          </w:tcPr>
          <w:p w14:paraId="5F5BCD27" w14:textId="221B6E84" w:rsidR="00867DD8" w:rsidRPr="00984316" w:rsidRDefault="00867DD8" w:rsidP="00096F3E">
            <w:pPr>
              <w:spacing w:line="360" w:lineRule="auto"/>
            </w:pPr>
            <w:r w:rsidRPr="00984316">
              <w:t>(</w:t>
            </w:r>
            <w:fldSimple w:instr="SEQ Eq \* MERGEFORMAT">
              <w:r w:rsidR="003E501E" w:rsidRPr="00984316">
                <w:rPr>
                  <w:noProof/>
                </w:rPr>
                <w:t>8</w:t>
              </w:r>
            </w:fldSimple>
            <w:r w:rsidRPr="00984316">
              <w:t>)</w:t>
            </w:r>
            <w:r w:rsidRPr="00984316">
              <w:fldChar w:fldCharType="begin"/>
            </w:r>
            <w:r w:rsidRPr="00984316">
              <w:instrText xml:space="preserve"> SEQ[1] \* MERGEFORMAT </w:instrText>
            </w:r>
            <w:r w:rsidRPr="00984316">
              <w:fldChar w:fldCharType="end"/>
            </w:r>
          </w:p>
        </w:tc>
      </w:tr>
    </w:tbl>
    <w:p w14:paraId="2D9CEE74" w14:textId="26FF8720" w:rsidR="00275FE1" w:rsidRPr="00984316" w:rsidRDefault="001D6DD8" w:rsidP="00B61AD0">
      <w:pPr>
        <w:rPr>
          <w:rFonts w:eastAsiaTheme="minorEastAsia"/>
        </w:rPr>
      </w:pPr>
      <w:r w:rsidRPr="00984316">
        <w:t>where</w:t>
      </w:r>
      <w:r w:rsidR="004F761F" w:rsidRPr="00984316">
        <w:t xml:space="preserve"> </w:t>
      </w:r>
      <m:oMath>
        <m:r>
          <w:rPr>
            <w:rFonts w:ascii="Cambria Math" w:hAnsi="Cambria Math"/>
          </w:rPr>
          <m:t>C</m:t>
        </m:r>
        <m:sSub>
          <m:sSubPr>
            <m:ctrlPr>
              <w:rPr>
                <w:rFonts w:ascii="Cambria Math" w:hAnsi="Cambria Math"/>
                <w:i/>
              </w:rPr>
            </m:ctrlPr>
          </m:sSubPr>
          <m:e>
            <m:r>
              <w:rPr>
                <w:rFonts w:ascii="Cambria Math" w:hAnsi="Cambria Math"/>
              </w:rPr>
              <m:t>N</m:t>
            </m:r>
          </m:e>
          <m:sub>
            <m:r>
              <w:rPr>
                <w:rFonts w:ascii="Cambria Math" w:hAnsi="Cambria Math"/>
              </w:rPr>
              <m:t>B</m:t>
            </m:r>
          </m:sub>
        </m:sSub>
      </m:oMath>
      <w:r w:rsidR="00204812" w:rsidRPr="00984316">
        <w:rPr>
          <w:rFonts w:eastAsiaTheme="minorEastAsia"/>
        </w:rPr>
        <w:t xml:space="preserve"> </w:t>
      </w:r>
      <w:r w:rsidR="00017B40" w:rsidRPr="00984316">
        <w:rPr>
          <w:rFonts w:eastAsiaTheme="minorEastAsia"/>
        </w:rPr>
        <w:t>is the</w:t>
      </w:r>
      <w:r w:rsidR="00457F20">
        <w:rPr>
          <w:rFonts w:eastAsiaTheme="minorEastAsia"/>
        </w:rPr>
        <w:t xml:space="preserve"> (constant)</w:t>
      </w:r>
      <w:r w:rsidR="00017B40" w:rsidRPr="00984316">
        <w:rPr>
          <w:rFonts w:eastAsiaTheme="minorEastAsia"/>
        </w:rPr>
        <w:t xml:space="preserve"> C</w:t>
      </w:r>
      <w:r w:rsidR="00457F20">
        <w:rPr>
          <w:rFonts w:eastAsiaTheme="minorEastAsia"/>
        </w:rPr>
        <w:t>:</w:t>
      </w:r>
      <w:r w:rsidR="00017B40" w:rsidRPr="00984316">
        <w:rPr>
          <w:rFonts w:eastAsiaTheme="minorEastAsia"/>
        </w:rPr>
        <w:t>N ratio of microb</w:t>
      </w:r>
      <w:r w:rsidR="00457F20">
        <w:rPr>
          <w:rFonts w:eastAsiaTheme="minorEastAsia"/>
        </w:rPr>
        <w:t>ial biomas</w:t>
      </w:r>
      <w:r w:rsidR="00017B40" w:rsidRPr="00984316">
        <w:rPr>
          <w:rFonts w:eastAsiaTheme="minorEastAsia"/>
        </w:rPr>
        <w:t>s and</w:t>
      </w:r>
      <w:r w:rsidRPr="00984316">
        <w:t xml:space="preserve"> </w:t>
      </w:r>
      <m:oMath>
        <m:sSub>
          <m:sSubPr>
            <m:ctrlPr>
              <w:rPr>
                <w:rFonts w:ascii="Cambria Math" w:hAnsi="Cambria Math"/>
                <w:i/>
              </w:rPr>
            </m:ctrlPr>
          </m:sSubPr>
          <m:e>
            <m:r>
              <w:rPr>
                <w:rFonts w:ascii="Cambria Math" w:hAnsi="Cambria Math"/>
              </w:rPr>
              <m:t>M</m:t>
            </m:r>
          </m:e>
          <m:sub>
            <m:r>
              <w:rPr>
                <w:rFonts w:ascii="Cambria Math" w:hAnsi="Cambria Math"/>
              </w:rPr>
              <m:t>net</m:t>
            </m:r>
          </m:sub>
        </m:sSub>
      </m:oMath>
      <w:r w:rsidR="00B4239A" w:rsidRPr="00984316">
        <w:rPr>
          <w:rFonts w:eastAsiaTheme="minorEastAsia"/>
        </w:rPr>
        <w:t xml:space="preserve"> is the </w:t>
      </w:r>
      <w:r w:rsidR="00892326" w:rsidRPr="00984316">
        <w:rPr>
          <w:rFonts w:eastAsiaTheme="minorEastAsia"/>
        </w:rPr>
        <w:t xml:space="preserve">net N exchange rate </w:t>
      </w:r>
      <w:r w:rsidR="00457F20">
        <w:rPr>
          <w:rFonts w:eastAsiaTheme="minorEastAsia"/>
        </w:rPr>
        <w:t>with</w:t>
      </w:r>
      <w:r w:rsidR="00457F20" w:rsidRPr="00984316">
        <w:rPr>
          <w:rFonts w:eastAsiaTheme="minorEastAsia"/>
        </w:rPr>
        <w:t xml:space="preserve"> </w:t>
      </w:r>
      <w:r w:rsidR="00457F20">
        <w:rPr>
          <w:rFonts w:eastAsiaTheme="minorEastAsia"/>
        </w:rPr>
        <w:t xml:space="preserve">the </w:t>
      </w:r>
      <w:r w:rsidR="00892326" w:rsidRPr="00984316">
        <w:rPr>
          <w:rFonts w:eastAsiaTheme="minorEastAsia"/>
        </w:rPr>
        <w:t xml:space="preserve">inorganic </w:t>
      </w:r>
      <w:r w:rsidR="00457F20">
        <w:rPr>
          <w:rFonts w:eastAsiaTheme="minorEastAsia"/>
        </w:rPr>
        <w:t xml:space="preserve">N </w:t>
      </w:r>
      <w:r w:rsidR="00892326" w:rsidRPr="00984316">
        <w:rPr>
          <w:rFonts w:eastAsiaTheme="minorEastAsia"/>
        </w:rPr>
        <w:t xml:space="preserve">pool. </w:t>
      </w:r>
      <w:r w:rsidR="00A95384" w:rsidRPr="00984316">
        <w:rPr>
          <w:rFonts w:eastAsiaTheme="minorEastAsia"/>
        </w:rPr>
        <w:t xml:space="preserve">The coefficient </w:t>
      </w:r>
      <m:oMath>
        <m:r>
          <w:rPr>
            <w:rFonts w:ascii="Cambria Math" w:eastAsiaTheme="minorEastAsia" w:hAnsi="Cambria Math"/>
          </w:rPr>
          <m:t>η</m:t>
        </m:r>
      </m:oMath>
      <w:r w:rsidR="00A95384" w:rsidRPr="00984316">
        <w:rPr>
          <w:rFonts w:eastAsiaTheme="minorEastAsia"/>
        </w:rPr>
        <w:t xml:space="preserve"> is the </w:t>
      </w:r>
      <w:r w:rsidR="00C74031" w:rsidRPr="00C74031">
        <w:rPr>
          <w:rFonts w:eastAsiaTheme="minorEastAsia"/>
        </w:rPr>
        <w:t>N recycling efficiency</w:t>
      </w:r>
      <w:r w:rsidR="00A95384" w:rsidRPr="00984316">
        <w:rPr>
          <w:rFonts w:eastAsiaTheme="minorEastAsia"/>
        </w:rPr>
        <w:t xml:space="preserve">. </w:t>
      </w:r>
      <w:r w:rsidR="003D34FE" w:rsidRPr="00984316">
        <w:rPr>
          <w:rFonts w:eastAsiaTheme="minorEastAsia"/>
        </w:rPr>
        <w:t>Imposing</w:t>
      </w:r>
      <w:r w:rsidR="00275FE1" w:rsidRPr="00984316">
        <w:rPr>
          <w:rFonts w:eastAsiaTheme="minorEastAsia"/>
        </w:rPr>
        <w:t xml:space="preserve"> the homeostatic condition for microbial growth</w:t>
      </w:r>
      <w:r w:rsidR="001834A7" w:rsidRPr="00984316">
        <w:rPr>
          <w:rFonts w:eastAsiaTheme="minorEastAsia"/>
        </w:rPr>
        <w:t xml:space="preserve">, i.e., </w:t>
      </w:r>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 xml:space="preserve"> </m:t>
        </m:r>
      </m:oMath>
      <w:r w:rsidR="004462EE" w:rsidRPr="00984316">
        <w:rPr>
          <w:rFonts w:eastAsiaTheme="minorEastAsia"/>
        </w:rPr>
        <w:t xml:space="preserve">, we calculate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w:r w:rsidR="004462EE" w:rsidRPr="00984316">
        <w:rPr>
          <w:rFonts w:eastAsiaTheme="minorEastAsia"/>
        </w:rPr>
        <w:t xml:space="preserve"> as follow</w:t>
      </w:r>
      <w:r w:rsidR="00457F20">
        <w:rPr>
          <w:rFonts w:eastAsiaTheme="minorEastAsia"/>
        </w:rPr>
        <w:t>s</w:t>
      </w:r>
      <w:r w:rsidR="004C5383" w:rsidRPr="00984316">
        <w:rPr>
          <w:rFonts w:eastAsiaTheme="minorEastAsia"/>
        </w:rPr>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282A00" w:rsidRPr="00984316" w14:paraId="4536BD00" w14:textId="77777777" w:rsidTr="00282A00">
        <w:trPr>
          <w:trHeight w:val="583"/>
        </w:trPr>
        <w:tc>
          <w:tcPr>
            <w:tcW w:w="355" w:type="dxa"/>
          </w:tcPr>
          <w:p w14:paraId="397A2F5A" w14:textId="77777777" w:rsidR="00282A00" w:rsidRPr="00984316" w:rsidRDefault="00282A00" w:rsidP="00096F3E">
            <w:pPr>
              <w:spacing w:line="360" w:lineRule="auto"/>
            </w:pPr>
          </w:p>
        </w:tc>
        <w:tc>
          <w:tcPr>
            <w:tcW w:w="8524" w:type="dxa"/>
          </w:tcPr>
          <w:p w14:paraId="1F77650A" w14:textId="50694931" w:rsidR="00282A00" w:rsidRPr="00984316" w:rsidRDefault="00000000" w:rsidP="00362345">
            <w:pPr>
              <w:spacing w:line="360" w:lineRule="auto"/>
              <w:rPr>
                <w:rFonts w:ascii="Calibri" w:eastAsia="Calibri" w:hAnsi="Calibri"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net</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T</m:t>
                    </m:r>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oMath>
            </m:oMathPara>
          </w:p>
        </w:tc>
        <w:tc>
          <w:tcPr>
            <w:tcW w:w="579" w:type="dxa"/>
          </w:tcPr>
          <w:p w14:paraId="426C0633" w14:textId="65805160" w:rsidR="00282A00" w:rsidRPr="00984316" w:rsidRDefault="00282A00" w:rsidP="00096F3E">
            <w:pPr>
              <w:spacing w:line="360" w:lineRule="auto"/>
            </w:pPr>
            <w:r w:rsidRPr="00984316">
              <w:t>(</w:t>
            </w:r>
            <w:fldSimple w:instr="SEQ Eq \* MERGEFORMAT">
              <w:r w:rsidR="003E501E" w:rsidRPr="00984316">
                <w:rPr>
                  <w:noProof/>
                </w:rPr>
                <w:t>9</w:t>
              </w:r>
            </w:fldSimple>
            <w:r w:rsidRPr="00984316">
              <w:t>)</w:t>
            </w:r>
          </w:p>
        </w:tc>
      </w:tr>
    </w:tbl>
    <w:p w14:paraId="594835C1" w14:textId="41A8892B" w:rsidR="007B25CF" w:rsidRPr="00984316" w:rsidRDefault="00954EC9" w:rsidP="00716C99">
      <w:pPr>
        <w:rPr>
          <w:rFonts w:eastAsiaTheme="minorEastAsia"/>
        </w:rPr>
      </w:pPr>
      <w:r w:rsidRPr="00984316">
        <w:rPr>
          <w:rFonts w:eastAsiaTheme="minorEastAsia"/>
        </w:rPr>
        <w:t>Replacing</w:t>
      </w:r>
      <w:r w:rsidR="007B25CF" w:rsidRPr="00984316">
        <w:rPr>
          <w:rFonts w:eastAsiaTheme="minorEastAsia"/>
        </w:rPr>
        <w:t xml:space="preserve"> </w:t>
      </w:r>
      <m:oMath>
        <m:r>
          <w:rPr>
            <w:rFonts w:ascii="Cambria Math" w:eastAsiaTheme="minorEastAsia" w:hAnsi="Cambria Math"/>
          </w:rPr>
          <m:t>T</m:t>
        </m:r>
      </m:oMath>
      <w:r w:rsidRPr="00984316">
        <w:rPr>
          <w:rFonts w:eastAsiaTheme="minorEastAsia"/>
        </w:rPr>
        <w:t xml:space="preserve"> with </w:t>
      </w:r>
      <m:oMath>
        <m:r>
          <w:rPr>
            <w:rFonts w:ascii="Cambria Math" w:eastAsiaTheme="minorEastAsia" w:hAnsi="Cambria Math"/>
          </w:rPr>
          <m:t>G</m:t>
        </m:r>
      </m:oMath>
      <w:r w:rsidR="007B25CF" w:rsidRPr="00984316">
        <w:rPr>
          <w:rFonts w:eastAsiaTheme="minorEastAsia"/>
        </w:rPr>
        <w:t xml:space="preserve"> from the quasi-steady state assumption for microbial growth, </w:t>
      </w:r>
      <w:r w:rsidR="005500FB" w:rsidRPr="00984316">
        <w:rPr>
          <w:rFonts w:eastAsiaTheme="minorEastAsia"/>
        </w:rPr>
        <w:t xml:space="preserve">we obtain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w:r w:rsidR="005500FB" w:rsidRPr="00984316">
        <w:rPr>
          <w:rFonts w:eastAsiaTheme="minorEastAsia"/>
        </w:rPr>
        <w:t xml:space="preserve"> as</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7B25CF" w:rsidRPr="00984316" w14:paraId="07079A65" w14:textId="77777777">
        <w:trPr>
          <w:trHeight w:val="583"/>
        </w:trPr>
        <w:tc>
          <w:tcPr>
            <w:tcW w:w="355" w:type="dxa"/>
          </w:tcPr>
          <w:p w14:paraId="2C9301C1" w14:textId="77777777" w:rsidR="007B25CF" w:rsidRPr="00984316" w:rsidRDefault="007B25CF">
            <w:pPr>
              <w:spacing w:line="360" w:lineRule="auto"/>
            </w:pPr>
          </w:p>
        </w:tc>
        <w:tc>
          <w:tcPr>
            <w:tcW w:w="8524" w:type="dxa"/>
          </w:tcPr>
          <w:p w14:paraId="1EB708F4" w14:textId="4710EF13" w:rsidR="007B25CF" w:rsidRPr="00984316" w:rsidRDefault="00000000">
            <w:pPr>
              <w:spacing w:line="360" w:lineRule="auto"/>
              <w:rPr>
                <w:rFonts w:ascii="Calibri" w:eastAsia="Calibri" w:hAnsi="Calibri"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net</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G</m:t>
                    </m:r>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oMath>
            </m:oMathPara>
          </w:p>
        </w:tc>
        <w:tc>
          <w:tcPr>
            <w:tcW w:w="579" w:type="dxa"/>
          </w:tcPr>
          <w:p w14:paraId="6EDF4930" w14:textId="5FA6536E" w:rsidR="007B25CF" w:rsidRPr="00984316" w:rsidRDefault="007B25CF">
            <w:pPr>
              <w:spacing w:line="360" w:lineRule="auto"/>
            </w:pPr>
            <w:r w:rsidRPr="00984316">
              <w:t>(</w:t>
            </w:r>
            <w:fldSimple w:instr="SEQ Eq \* MERGEFORMAT">
              <w:r w:rsidR="003E501E" w:rsidRPr="00984316">
                <w:rPr>
                  <w:noProof/>
                </w:rPr>
                <w:t>10</w:t>
              </w:r>
            </w:fldSimple>
            <w:r w:rsidRPr="00984316">
              <w:t>)</w:t>
            </w:r>
          </w:p>
        </w:tc>
      </w:tr>
    </w:tbl>
    <w:p w14:paraId="637F79F5" w14:textId="7491D1BF" w:rsidR="00E10698" w:rsidRDefault="00230382" w:rsidP="00E10698">
      <w:pPr>
        <w:rPr>
          <w:rFonts w:eastAsiaTheme="minorEastAsia"/>
        </w:rPr>
      </w:pPr>
      <w:r w:rsidRPr="00984316">
        <w:rPr>
          <w:rFonts w:eastAsiaTheme="minorEastAsia"/>
        </w:rPr>
        <w:t>The first term on the right</w:t>
      </w:r>
      <w:r w:rsidR="004E39F7" w:rsidRPr="00984316">
        <w:rPr>
          <w:rFonts w:eastAsiaTheme="minorEastAsia"/>
        </w:rPr>
        <w:t>-</w:t>
      </w:r>
      <w:r w:rsidRPr="00984316">
        <w:rPr>
          <w:rFonts w:eastAsiaTheme="minorEastAsia"/>
        </w:rPr>
        <w:t xml:space="preserve">hand side </w:t>
      </w:r>
      <w:r w:rsidR="0072404C" w:rsidRPr="00984316">
        <w:rPr>
          <w:rFonts w:eastAsiaTheme="minorEastAsia"/>
        </w:rPr>
        <w:t>is</w:t>
      </w:r>
      <w:r w:rsidRPr="00984316">
        <w:rPr>
          <w:rFonts w:eastAsiaTheme="minorEastAsia"/>
        </w:rPr>
        <w:t xml:space="preserve"> </w:t>
      </w:r>
      <w:r w:rsidR="00457F20">
        <w:rPr>
          <w:rFonts w:eastAsiaTheme="minorEastAsia"/>
        </w:rPr>
        <w:t xml:space="preserve">the </w:t>
      </w:r>
      <w:r w:rsidRPr="00984316">
        <w:rPr>
          <w:rFonts w:eastAsiaTheme="minorEastAsia"/>
        </w:rPr>
        <w:t xml:space="preserve">supply of N from </w:t>
      </w:r>
      <w:r w:rsidR="00457F20">
        <w:rPr>
          <w:rFonts w:eastAsiaTheme="minorEastAsia"/>
        </w:rPr>
        <w:t xml:space="preserve">the </w:t>
      </w:r>
      <w:r w:rsidRPr="00984316">
        <w:rPr>
          <w:rFonts w:eastAsiaTheme="minorEastAsia"/>
        </w:rPr>
        <w:t xml:space="preserve">protein pool and </w:t>
      </w:r>
      <w:r w:rsidR="00A34267" w:rsidRPr="00984316">
        <w:rPr>
          <w:rFonts w:eastAsiaTheme="minorEastAsia"/>
        </w:rPr>
        <w:t xml:space="preserve">the </w:t>
      </w:r>
      <w:r w:rsidRPr="00984316">
        <w:rPr>
          <w:rFonts w:eastAsiaTheme="minorEastAsia"/>
        </w:rPr>
        <w:t xml:space="preserve">second term </w:t>
      </w:r>
      <w:r w:rsidR="003D441D" w:rsidRPr="00984316">
        <w:rPr>
          <w:rFonts w:eastAsiaTheme="minorEastAsia"/>
        </w:rPr>
        <w:t xml:space="preserve">is the </w:t>
      </w:r>
      <w:r w:rsidR="00703F89" w:rsidRPr="00984316">
        <w:rPr>
          <w:rFonts w:eastAsiaTheme="minorEastAsia"/>
        </w:rPr>
        <w:t xml:space="preserve">N demand for microbial growth. </w:t>
      </w:r>
      <w:r w:rsidR="00BF3F17" w:rsidRPr="00984316">
        <w:rPr>
          <w:rFonts w:eastAsiaTheme="minorEastAsia"/>
        </w:rPr>
        <w:t xml:space="preserve">If </w:t>
      </w:r>
      <m:oMath>
        <m:sSub>
          <m:sSubPr>
            <m:ctrlPr>
              <w:rPr>
                <w:rFonts w:ascii="Cambria Math" w:hAnsi="Cambria Math"/>
                <w:i/>
              </w:rPr>
            </m:ctrlPr>
          </m:sSubPr>
          <m:e>
            <m:r>
              <w:rPr>
                <w:rFonts w:ascii="Cambria Math" w:hAnsi="Cambria Math"/>
              </w:rPr>
              <m:t>M</m:t>
            </m:r>
          </m:e>
          <m:sub>
            <m:r>
              <w:rPr>
                <w:rFonts w:ascii="Cambria Math" w:hAnsi="Cambria Math"/>
              </w:rPr>
              <m:t>net</m:t>
            </m:r>
          </m:sub>
        </m:sSub>
        <m:r>
          <w:rPr>
            <w:rFonts w:ascii="Cambria Math" w:hAnsi="Cambria Math"/>
          </w:rPr>
          <m:t>&gt;0</m:t>
        </m:r>
      </m:oMath>
      <w:r w:rsidR="00BF3F17" w:rsidRPr="00984316">
        <w:rPr>
          <w:rFonts w:eastAsiaTheme="minorEastAsia"/>
        </w:rPr>
        <w:t xml:space="preserve"> net N mineralization occurs and if </w:t>
      </w:r>
      <m:oMath>
        <m:sSub>
          <m:sSubPr>
            <m:ctrlPr>
              <w:rPr>
                <w:rFonts w:ascii="Cambria Math" w:hAnsi="Cambria Math"/>
                <w:i/>
              </w:rPr>
            </m:ctrlPr>
          </m:sSubPr>
          <m:e>
            <m:r>
              <w:rPr>
                <w:rFonts w:ascii="Cambria Math" w:hAnsi="Cambria Math"/>
              </w:rPr>
              <m:t>M</m:t>
            </m:r>
          </m:e>
          <m:sub>
            <m:r>
              <w:rPr>
                <w:rFonts w:ascii="Cambria Math" w:hAnsi="Cambria Math"/>
              </w:rPr>
              <m:t>net</m:t>
            </m:r>
          </m:sub>
        </m:sSub>
        <m:r>
          <w:rPr>
            <w:rFonts w:ascii="Cambria Math" w:hAnsi="Cambria Math"/>
          </w:rPr>
          <m:t>&lt;0</m:t>
        </m:r>
      </m:oMath>
      <w:r w:rsidR="00BF3F17" w:rsidRPr="00984316">
        <w:rPr>
          <w:rFonts w:eastAsiaTheme="minorEastAsia"/>
        </w:rPr>
        <w:t xml:space="preserve"> then net N immobilization</w:t>
      </w:r>
      <w:r w:rsidR="00735A22" w:rsidRPr="00984316">
        <w:rPr>
          <w:rFonts w:eastAsiaTheme="minorEastAsia"/>
        </w:rPr>
        <w:t xml:space="preserve"> from </w:t>
      </w:r>
      <w:r w:rsidR="00FE5A05" w:rsidRPr="00984316">
        <w:rPr>
          <w:rFonts w:eastAsiaTheme="minorEastAsia"/>
        </w:rPr>
        <w:t>inorganic</w:t>
      </w:r>
      <w:r w:rsidR="00735A22" w:rsidRPr="00984316">
        <w:rPr>
          <w:rFonts w:eastAsiaTheme="minorEastAsia"/>
        </w:rPr>
        <w:t xml:space="preserve"> N pool occurs</w:t>
      </w:r>
      <w:r w:rsidR="00E03ED9" w:rsidRPr="00984316">
        <w:rPr>
          <w:rFonts w:eastAsiaTheme="minorEastAsia"/>
        </w:rPr>
        <w:t xml:space="preserve">. </w:t>
      </w:r>
      <w:r w:rsidR="004C7053" w:rsidRPr="00984316">
        <w:rPr>
          <w:rFonts w:eastAsiaTheme="minorEastAsia"/>
        </w:rPr>
        <w:t xml:space="preserve">We define N limited microbial growth when </w:t>
      </w:r>
      <w:r w:rsidR="00D60F7D" w:rsidRPr="00984316">
        <w:rPr>
          <w:rFonts w:eastAsiaTheme="minorEastAsia"/>
        </w:rPr>
        <w:t xml:space="preserve">net immobilization rate </w:t>
      </w:r>
      <w:r w:rsidR="00C43AC3">
        <w:rPr>
          <w:rFonts w:eastAsiaTheme="minorEastAsia"/>
        </w:rPr>
        <w:t xml:space="preserve">would be </w:t>
      </w:r>
      <w:r w:rsidR="00D60F7D" w:rsidRPr="00984316">
        <w:rPr>
          <w:rFonts w:eastAsiaTheme="minorEastAsia"/>
        </w:rPr>
        <w:t xml:space="preserve">higher than </w:t>
      </w:r>
      <w:r w:rsidR="00C43AC3">
        <w:rPr>
          <w:rFonts w:eastAsiaTheme="minorEastAsia"/>
        </w:rPr>
        <w:t xml:space="preserve">the N </w:t>
      </w:r>
      <w:r w:rsidR="00D60F7D" w:rsidRPr="00984316">
        <w:rPr>
          <w:rFonts w:eastAsiaTheme="minorEastAsia"/>
        </w:rPr>
        <w:t xml:space="preserve">supply from </w:t>
      </w:r>
      <w:r w:rsidR="00C43AC3">
        <w:rPr>
          <w:rFonts w:eastAsiaTheme="minorEastAsia"/>
        </w:rPr>
        <w:t xml:space="preserve">the </w:t>
      </w:r>
      <w:r w:rsidR="00D60F7D" w:rsidRPr="00984316">
        <w:rPr>
          <w:rFonts w:eastAsiaTheme="minorEastAsia"/>
        </w:rPr>
        <w:t xml:space="preserve">inorganic </w:t>
      </w:r>
      <w:r w:rsidR="00C43AC3">
        <w:rPr>
          <w:rFonts w:eastAsiaTheme="minorEastAsia"/>
        </w:rPr>
        <w:t xml:space="preserve">N </w:t>
      </w:r>
      <w:r w:rsidR="00D60F7D" w:rsidRPr="00984316">
        <w:rPr>
          <w:rFonts w:eastAsiaTheme="minorEastAsia"/>
        </w:rPr>
        <w:t>pool</w:t>
      </w:r>
      <w:r w:rsidR="00C43AC3">
        <w:rPr>
          <w:rFonts w:eastAsiaTheme="minorEastAsia"/>
        </w:rPr>
        <w:t xml:space="preserve"> (which is not explicitly modelled)</w:t>
      </w:r>
      <w:r w:rsidR="003357CD" w:rsidRPr="00984316">
        <w:rPr>
          <w:rFonts w:eastAsiaTheme="minorEastAsia"/>
        </w:rPr>
        <w:t xml:space="preserve">, i.e.,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A251C5" w:rsidRPr="00984316">
        <w:rPr>
          <w:rFonts w:eastAsiaTheme="minorEastAsia"/>
        </w:rPr>
        <w:t xml:space="preserve">. Thus, under N limited condition, </w:t>
      </w:r>
      <w:r w:rsidR="00562BDD" w:rsidRPr="00984316">
        <w:rPr>
          <w:rFonts w:eastAsiaTheme="minorEastAsia"/>
        </w:rPr>
        <w:t xml:space="preserve">N uptake from the inorganic </w:t>
      </w:r>
      <w:r w:rsidR="00C43AC3">
        <w:rPr>
          <w:rFonts w:eastAsiaTheme="minorEastAsia"/>
        </w:rPr>
        <w:t xml:space="preserve">N </w:t>
      </w:r>
      <w:r w:rsidR="00562BDD" w:rsidRPr="00984316">
        <w:rPr>
          <w:rFonts w:eastAsiaTheme="minorEastAsia"/>
        </w:rPr>
        <w:t xml:space="preserve">pool is constrained by the rate of </w:t>
      </w:r>
      <w:r w:rsidR="00C43AC3">
        <w:rPr>
          <w:rFonts w:eastAsiaTheme="minorEastAsia"/>
        </w:rPr>
        <w:t xml:space="preserve">supply of </w:t>
      </w:r>
      <w:r w:rsidR="00562BDD" w:rsidRPr="00984316">
        <w:rPr>
          <w:rFonts w:eastAsiaTheme="minorEastAsia"/>
        </w:rPr>
        <w:t xml:space="preserve">inorganic N, i.e.,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562BDD" w:rsidRPr="00984316">
        <w:rPr>
          <w:rFonts w:eastAsiaTheme="minorEastAsia"/>
        </w:rPr>
        <w:t>.</w:t>
      </w:r>
    </w:p>
    <w:p w14:paraId="6C448E50" w14:textId="43D55501" w:rsidR="003947E8" w:rsidRPr="009A6112" w:rsidRDefault="00E10698" w:rsidP="009A6112">
      <w:pPr>
        <w:pStyle w:val="Heading3"/>
      </w:pPr>
      <w:r w:rsidRPr="009A6112">
        <w:t>Nitrogen limitation responses</w:t>
      </w:r>
    </w:p>
    <w:p w14:paraId="1E3B67BD" w14:textId="21B5DE1A" w:rsidR="00716C99" w:rsidRPr="00984316" w:rsidRDefault="00413FDD" w:rsidP="00716C99">
      <w:pPr>
        <w:rPr>
          <w:rFonts w:eastAsiaTheme="minorEastAsia"/>
        </w:rPr>
      </w:pPr>
      <w:r w:rsidRPr="00984316">
        <w:t>For the first N limitation adaptation strategy, w</w:t>
      </w:r>
      <w:r w:rsidR="00562BDD" w:rsidRPr="00984316">
        <w:t xml:space="preserve">e assume that </w:t>
      </w:r>
      <w:r w:rsidR="00E10698" w:rsidRPr="00984316">
        <w:t>under N limited conditions</w:t>
      </w:r>
      <w:r w:rsidR="00E10698">
        <w:t>,</w:t>
      </w:r>
      <w:r w:rsidR="00E10698" w:rsidRPr="00984316">
        <w:t xml:space="preserve"> </w:t>
      </w:r>
      <w:r w:rsidR="00562BDD" w:rsidRPr="00984316">
        <w:t xml:space="preserve">microorganisms selectively retain N  </w:t>
      </w:r>
      <w:r w:rsidR="00E10698">
        <w:t>when dying or when part of the fungal mycelium is vacuolized.</w:t>
      </w:r>
      <w:r w:rsidR="00562BDD" w:rsidRPr="00984316">
        <w:rPr>
          <w:rFonts w:eastAsiaTheme="minorEastAsia"/>
        </w:rPr>
        <w:t xml:space="preserve"> Following Manzoni et al </w:t>
      </w:r>
      <w:r w:rsidR="00562BDD" w:rsidRPr="00984316">
        <w:rPr>
          <w:rFonts w:eastAsiaTheme="minorEastAsia"/>
        </w:rPr>
        <w:fldChar w:fldCharType="begin"/>
      </w:r>
      <w:r w:rsidR="005B1964" w:rsidRPr="00984316">
        <w:rPr>
          <w:rFonts w:eastAsiaTheme="minorEastAsia"/>
        </w:rPr>
        <w:instrText xml:space="preserve"> ADDIN ZOTERO_ITEM CSL_CITATION {"citationID":"vPZU9AIW","properties":{"formattedCitation":"(2021)","plainCitation":"(2021)","noteIndex":0},"citationItems":[{"id":1454,"uris":["http://zotero.org/users/5408042/items/4J35MMLM"],"itemData":{"id":1454,"type":"article-journal","abstract":"Microbial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D."}],"accessed":{"date-parts":[["2021",6,10]]},"issued":{"date-parts":[["2021"]]},"citation-key":"manzoniModelingMicrobialAdaptations2021"},"label":"page","suppress-author":true}],"schema":"https://github.com/citation-style-language/schema/raw/master/csl-citation.json"} </w:instrText>
      </w:r>
      <w:r w:rsidR="00562BDD" w:rsidRPr="00984316">
        <w:rPr>
          <w:rFonts w:eastAsiaTheme="minorEastAsia"/>
        </w:rPr>
        <w:fldChar w:fldCharType="separate"/>
      </w:r>
      <w:r w:rsidR="00562BDD" w:rsidRPr="00984316">
        <w:rPr>
          <w:rFonts w:ascii="Calibri" w:hAnsi="Calibri" w:cs="Calibri"/>
        </w:rPr>
        <w:t>(2021)</w:t>
      </w:r>
      <w:r w:rsidR="00562BDD" w:rsidRPr="00984316">
        <w:rPr>
          <w:rFonts w:eastAsiaTheme="minorEastAsia"/>
        </w:rPr>
        <w:fldChar w:fldCharType="end"/>
      </w:r>
      <w:r w:rsidR="00562BDD" w:rsidRPr="00984316">
        <w:rPr>
          <w:rFonts w:eastAsiaTheme="minorEastAsia"/>
        </w:rPr>
        <w:t xml:space="preserve">, we use </w:t>
      </w:r>
      <m:oMath>
        <m:r>
          <w:rPr>
            <w:rFonts w:ascii="Cambria Math" w:eastAsiaTheme="minorEastAsia" w:hAnsi="Cambria Math"/>
          </w:rPr>
          <m:t>η</m:t>
        </m:r>
      </m:oMath>
      <w:r w:rsidR="00562BDD" w:rsidRPr="00984316">
        <w:rPr>
          <w:rFonts w:eastAsiaTheme="minorEastAsia"/>
        </w:rPr>
        <w:t xml:space="preserve"> as </w:t>
      </w:r>
      <w:r w:rsidR="00C74031" w:rsidRPr="00C74031">
        <w:rPr>
          <w:rFonts w:eastAsiaTheme="minorEastAsia"/>
        </w:rPr>
        <w:t>N recycling efficiency</w:t>
      </w:r>
      <w:r w:rsidR="00C74031">
        <w:rPr>
          <w:rFonts w:eastAsiaTheme="minorEastAsia"/>
        </w:rPr>
        <w:t xml:space="preserve"> </w:t>
      </w:r>
      <w:r w:rsidR="00562BDD" w:rsidRPr="00984316">
        <w:rPr>
          <w:rFonts w:eastAsiaTheme="minorEastAsia"/>
        </w:rPr>
        <w:t xml:space="preserve">that reduces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E1644C">
        <w:rPr>
          <w:rFonts w:eastAsiaTheme="minorEastAsia"/>
        </w:rPr>
        <w:t xml:space="preserve"> to implement N retention strategies</w:t>
      </w:r>
      <w:r w:rsidR="00562BDD" w:rsidRPr="00984316">
        <w:rPr>
          <w:rFonts w:eastAsiaTheme="minorEastAsia"/>
        </w:rPr>
        <w:t xml:space="preserve">. Imposing the constraint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562BDD" w:rsidRPr="00984316">
        <w:rPr>
          <w:rFonts w:eastAsiaTheme="minorEastAsia"/>
        </w:rPr>
        <w:t xml:space="preserve">, we can calculate the value of </w:t>
      </w:r>
      <m:oMath>
        <m:r>
          <w:rPr>
            <w:rFonts w:ascii="Cambria Math" w:eastAsiaTheme="minorEastAsia" w:hAnsi="Cambria Math"/>
          </w:rPr>
          <m:t>η</m:t>
        </m:r>
      </m:oMath>
      <w:r w:rsidR="00562BDD" w:rsidRPr="00984316">
        <w:rPr>
          <w:rFonts w:eastAsiaTheme="minorEastAsia"/>
        </w:rPr>
        <w:t xml:space="preserve"> as follows</w:t>
      </w:r>
      <w:r w:rsidR="000078D3">
        <w:rPr>
          <w:rFonts w:eastAsiaTheme="minorEastAsia"/>
        </w:rPr>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716C99" w:rsidRPr="00984316" w14:paraId="615FDCD2" w14:textId="77777777">
        <w:trPr>
          <w:trHeight w:val="583"/>
        </w:trPr>
        <w:tc>
          <w:tcPr>
            <w:tcW w:w="355" w:type="dxa"/>
          </w:tcPr>
          <w:p w14:paraId="68079001" w14:textId="77777777" w:rsidR="00716C99" w:rsidRPr="00984316" w:rsidRDefault="00716C99">
            <w:pPr>
              <w:spacing w:line="360" w:lineRule="auto"/>
            </w:pPr>
          </w:p>
        </w:tc>
        <w:tc>
          <w:tcPr>
            <w:tcW w:w="8524" w:type="dxa"/>
          </w:tcPr>
          <w:p w14:paraId="052C681C" w14:textId="533F9CCE" w:rsidR="00716C99" w:rsidRPr="00984316" w:rsidRDefault="00716C99">
            <w:pPr>
              <w:spacing w:line="360" w:lineRule="auto"/>
              <w:rPr>
                <w:rFonts w:ascii="Calibri" w:eastAsia="Calibri" w:hAnsi="Calibri" w:cs="Times New Roman"/>
              </w:rPr>
            </w:pPr>
            <m:oMathPara>
              <m:oMath>
                <m:r>
                  <w:rPr>
                    <w:rFonts w:ascii="Cambria Math" w:hAnsi="Cambria Math" w:cs="Times New Roman"/>
                  </w:rPr>
                  <m:t>η=1-</m:t>
                </m:r>
                <m:f>
                  <m:fPr>
                    <m:ctrlPr>
                      <w:rPr>
                        <w:rFonts w:ascii="Cambria Math" w:hAnsi="Cambria Math" w:cs="Times New Roman"/>
                        <w:i/>
                      </w:rPr>
                    </m:ctrlPr>
                  </m:fPr>
                  <m:num>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num>
                  <m:den>
                    <m:r>
                      <w:rPr>
                        <w:rFonts w:ascii="Cambria Math" w:eastAsiaTheme="minorEastAsia" w:hAnsi="Cambria Math"/>
                      </w:rPr>
                      <m:t>G</m:t>
                    </m:r>
                  </m:den>
                </m:f>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e>
                </m:d>
              </m:oMath>
            </m:oMathPara>
          </w:p>
        </w:tc>
        <w:tc>
          <w:tcPr>
            <w:tcW w:w="579" w:type="dxa"/>
          </w:tcPr>
          <w:p w14:paraId="13A2A34F" w14:textId="23521EFF" w:rsidR="00716C99" w:rsidRPr="00984316" w:rsidRDefault="00716C99">
            <w:pPr>
              <w:spacing w:line="360" w:lineRule="auto"/>
            </w:pPr>
            <w:r w:rsidRPr="00984316">
              <w:t>(</w:t>
            </w:r>
            <w:fldSimple w:instr="SEQ Eq \* MERGEFORMAT">
              <w:r w:rsidR="003E501E" w:rsidRPr="00984316">
                <w:rPr>
                  <w:noProof/>
                </w:rPr>
                <w:t>11</w:t>
              </w:r>
            </w:fldSimple>
            <w:r w:rsidRPr="00984316">
              <w:t>)</w:t>
            </w:r>
          </w:p>
        </w:tc>
      </w:tr>
    </w:tbl>
    <w:p w14:paraId="08873A4C" w14:textId="7D23FA3F" w:rsidR="00FF64E2" w:rsidRPr="00984316" w:rsidRDefault="00FF64E2" w:rsidP="00FF64E2">
      <w:pPr>
        <w:rPr>
          <w:rFonts w:eastAsiaTheme="minorEastAsia"/>
        </w:rPr>
      </w:pPr>
      <w:r w:rsidRPr="00984316">
        <w:t xml:space="preserve">The </w:t>
      </w:r>
      <w:r w:rsidR="00C74031" w:rsidRPr="00C74031">
        <w:t>N recycling efficiency</w:t>
      </w:r>
      <w:r w:rsidR="00C74031">
        <w:t xml:space="preserve"> </w:t>
      </w:r>
      <w:r w:rsidRPr="00984316">
        <w:rPr>
          <w:rFonts w:eastAsiaTheme="minorEastAsia"/>
        </w:rPr>
        <w:t xml:space="preserve">varies between </w:t>
      </w:r>
      <w:r w:rsidR="00E10698">
        <w:rPr>
          <w:rFonts w:eastAsiaTheme="minorEastAsia"/>
        </w:rPr>
        <w:t xml:space="preserve">a </w:t>
      </w:r>
      <w:r w:rsidRPr="00984316">
        <w:rPr>
          <w:rFonts w:eastAsiaTheme="minorEastAsia"/>
        </w:rPr>
        <w:t xml:space="preserve">minimum </w:t>
      </w:r>
      <m:oMath>
        <m:r>
          <w:rPr>
            <w:rFonts w:ascii="Cambria Math" w:eastAsiaTheme="minorEastAsia" w:hAnsi="Cambria Math"/>
          </w:rPr>
          <m:t>η=0</m:t>
        </m:r>
      </m:oMath>
      <w:r w:rsidRPr="00984316">
        <w:rPr>
          <w:rFonts w:eastAsiaTheme="minorEastAsia"/>
        </w:rPr>
        <w:t xml:space="preserve"> to a theoretical maximum </w:t>
      </w:r>
      <m:oMath>
        <m:r>
          <w:rPr>
            <w:rFonts w:ascii="Cambria Math" w:eastAsiaTheme="minorEastAsia" w:hAnsi="Cambria Math"/>
          </w:rPr>
          <m:t>η=1</m:t>
        </m:r>
      </m:oMath>
      <w:r w:rsidR="00E10698">
        <w:rPr>
          <w:rFonts w:eastAsiaTheme="minorEastAsia"/>
        </w:rPr>
        <w:t xml:space="preserve"> when </w:t>
      </w:r>
      <m:oMath>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E10698">
        <w:rPr>
          <w:rFonts w:eastAsiaTheme="minorEastAsia"/>
        </w:rPr>
        <w:t xml:space="preserve"> tends to infinity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oMath>
      <w:r w:rsidR="00E10698">
        <w:rPr>
          <w:rFonts w:eastAsiaTheme="minorEastAsia"/>
        </w:rPr>
        <w:t xml:space="preserve"> is zero</w:t>
      </w:r>
      <w:r w:rsidRPr="00984316">
        <w:rPr>
          <w:rFonts w:eastAsiaTheme="minorEastAsia"/>
        </w:rPr>
        <w:t xml:space="preserve">. </w:t>
      </w:r>
      <w:r w:rsidRPr="00984316">
        <w:t xml:space="preserve">The rate of necromass recycling into the protein N pool (i.e.,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den>
        </m:f>
      </m:oMath>
      <w:r w:rsidRPr="00984316">
        <w:t xml:space="preserve">) must be the same as the rate of N loss in the form of necromass (i.e., </w:t>
      </w:r>
      <m:oMath>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den>
        </m:f>
      </m:oMath>
      <w:r w:rsidRPr="00984316">
        <w:t xml:space="preserve">). From this equality we can </w:t>
      </w:r>
      <w:r w:rsidR="00E10698">
        <w:t>calculate</w:t>
      </w:r>
      <w:r w:rsidR="00E10698" w:rsidRPr="00984316">
        <w:t xml:space="preserv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984316">
        <w:rPr>
          <w:rFonts w:eastAsiaTheme="minorEastAsia"/>
        </w:rPr>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FF64E2" w:rsidRPr="00984316" w14:paraId="39E5FEB5" w14:textId="77777777" w:rsidTr="00595DFA">
        <w:trPr>
          <w:trHeight w:val="583"/>
        </w:trPr>
        <w:tc>
          <w:tcPr>
            <w:tcW w:w="355" w:type="dxa"/>
          </w:tcPr>
          <w:p w14:paraId="46D42B2F" w14:textId="77777777" w:rsidR="00FF64E2" w:rsidRPr="00984316" w:rsidRDefault="00FF64E2" w:rsidP="00595DFA">
            <w:pPr>
              <w:spacing w:line="360" w:lineRule="auto"/>
            </w:pPr>
          </w:p>
        </w:tc>
        <w:tc>
          <w:tcPr>
            <w:tcW w:w="8524" w:type="dxa"/>
          </w:tcPr>
          <w:p w14:paraId="54897F0B" w14:textId="77777777" w:rsidR="00FF64E2" w:rsidRPr="00984316" w:rsidRDefault="00000000" w:rsidP="00595DFA">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1-η</m:t>
                    </m:r>
                  </m:e>
                </m:d>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den>
                </m:f>
              </m:oMath>
            </m:oMathPara>
          </w:p>
        </w:tc>
        <w:tc>
          <w:tcPr>
            <w:tcW w:w="579" w:type="dxa"/>
          </w:tcPr>
          <w:p w14:paraId="39DBA216" w14:textId="4D49E7E6" w:rsidR="00FF64E2" w:rsidRPr="00984316" w:rsidRDefault="00FF64E2" w:rsidP="00595DFA">
            <w:pPr>
              <w:spacing w:line="360" w:lineRule="auto"/>
            </w:pPr>
            <w:bookmarkStart w:id="9" w:name="m_P"/>
            <w:r w:rsidRPr="00984316">
              <w:t>(</w:t>
            </w:r>
            <w:fldSimple w:instr="SEQ Eq \* MERGEFORMAT">
              <w:r w:rsidR="003E501E" w:rsidRPr="00984316">
                <w:rPr>
                  <w:noProof/>
                </w:rPr>
                <w:t>12</w:t>
              </w:r>
            </w:fldSimple>
            <w:r w:rsidRPr="00984316">
              <w:t>)</w:t>
            </w:r>
            <w:bookmarkEnd w:id="9"/>
          </w:p>
        </w:tc>
      </w:tr>
    </w:tbl>
    <w:p w14:paraId="476941FE" w14:textId="75EA7A03" w:rsidR="00FF64E2" w:rsidRPr="00984316" w:rsidRDefault="00072593" w:rsidP="00FF64E2">
      <w:pPr>
        <w:rPr>
          <w:rFonts w:eastAsiaTheme="minorEastAsia"/>
        </w:rPr>
      </w:pPr>
      <w:r w:rsidRPr="00984316">
        <w:rPr>
          <w:rFonts w:eastAsiaTheme="minorEastAsia"/>
        </w:rPr>
        <w:lastRenderedPageBreak/>
        <w:t>Since the C</w:t>
      </w:r>
      <w:r w:rsidR="00E10698">
        <w:rPr>
          <w:rFonts w:eastAsiaTheme="minorEastAsia"/>
        </w:rPr>
        <w:t>:</w:t>
      </w:r>
      <w:r w:rsidRPr="00984316">
        <w:rPr>
          <w:rFonts w:eastAsiaTheme="minorEastAsia"/>
        </w:rPr>
        <w:t xml:space="preserve">N ratios of </w:t>
      </w:r>
      <w:r w:rsidR="004F3B2E" w:rsidRPr="00984316">
        <w:rPr>
          <w:rFonts w:eastAsiaTheme="minorEastAsia"/>
        </w:rPr>
        <w:t>protein and microbial pools are fixed parameters in the model and chosen such that</w:t>
      </w:r>
      <w:r w:rsidR="00FF64E2" w:rsidRPr="00984316">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r>
          <w:rPr>
            <w:rFonts w:ascii="Cambria Math" w:eastAsiaTheme="minorEastAsia" w:hAnsi="Cambria Math"/>
          </w:rPr>
          <m:t>&lt;C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4F3B2E"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oMath>
      <w:r w:rsidR="00A31842" w:rsidRPr="00984316">
        <w:rPr>
          <w:rFonts w:eastAsiaTheme="minorEastAsia"/>
        </w:rPr>
        <w:t xml:space="preserve">is always </w:t>
      </w:r>
      <w:r w:rsidR="00E10698">
        <w:rPr>
          <w:rFonts w:eastAsiaTheme="minorEastAsia"/>
        </w:rPr>
        <w:t>lower</w:t>
      </w:r>
      <w:r w:rsidR="00E10698" w:rsidRPr="00984316">
        <w:rPr>
          <w:rFonts w:eastAsiaTheme="minorEastAsia"/>
        </w:rPr>
        <w:t xml:space="preserve"> </w:t>
      </w:r>
      <w:r w:rsidR="00A31842" w:rsidRPr="00984316">
        <w:rPr>
          <w:rFonts w:eastAsiaTheme="minorEastAsia"/>
        </w:rPr>
        <w:t>than 1</w:t>
      </w:r>
      <w:r w:rsidR="00527D29" w:rsidRPr="00984316">
        <w:rPr>
          <w:rFonts w:eastAsiaTheme="minorEastAsia"/>
        </w:rPr>
        <w:t xml:space="preserve">. Moreover, </w:t>
      </w:r>
      <w:r w:rsidR="00A31842" w:rsidRPr="00984316">
        <w:rPr>
          <w:rFonts w:eastAsiaTheme="minorEastAsia"/>
        </w:rPr>
        <w:t>in C limited conditions</w:t>
      </w:r>
      <w:r w:rsidR="000F615C" w:rsidRPr="00984316">
        <w:rPr>
          <w:rFonts w:eastAsiaTheme="minorEastAsia"/>
        </w:rPr>
        <w:t>,</w:t>
      </w:r>
      <w:r w:rsidR="00A31842" w:rsidRPr="00984316">
        <w:rPr>
          <w:rFonts w:eastAsiaTheme="minorEastAsia"/>
        </w:rPr>
        <w:t xml:space="preserve"> </w:t>
      </w:r>
      <m:oMath>
        <m:r>
          <w:rPr>
            <w:rFonts w:ascii="Cambria Math" w:eastAsiaTheme="minorEastAsia" w:hAnsi="Cambria Math"/>
          </w:rPr>
          <m:t>η=0</m:t>
        </m:r>
      </m:oMath>
      <w:r w:rsidR="00A31842" w:rsidRPr="00984316">
        <w:rPr>
          <w:rFonts w:eastAsiaTheme="minorEastAsia"/>
        </w:rPr>
        <w:t xml:space="preserve">. </w:t>
      </w:r>
      <w:r w:rsidR="00FF64E2" w:rsidRPr="00984316">
        <w:rPr>
          <w:rFonts w:eastAsiaTheme="minorEastAsia"/>
        </w:rPr>
        <w:t xml:space="preserve">This means that most of the C from necromass will be recycled in the C-only pools, while all the N is recycled in the protein pool. </w:t>
      </w:r>
      <w:r w:rsidR="00C74031" w:rsidRPr="00C74031">
        <w:t>N recycling efficiency</w:t>
      </w:r>
      <w:r w:rsidR="00C74031">
        <w:t xml:space="preserve"> valu</w:t>
      </w:r>
      <w:r w:rsidR="00915B01">
        <w:t xml:space="preserve">e is </w:t>
      </w:r>
      <w:r w:rsidR="00C74031">
        <w:t>less than 1</w:t>
      </w:r>
      <w:r w:rsidR="00915B01">
        <w:t xml:space="preserve"> under N limitation conditions</w:t>
      </w:r>
      <w:r w:rsidR="00C74031">
        <w:t xml:space="preserve"> impl</w:t>
      </w:r>
      <w:r w:rsidR="004F3568">
        <w:t xml:space="preserve">ying low recycling of microbial protein into litter protein pool. </w:t>
      </w:r>
      <w:r w:rsidR="004F6921" w:rsidRPr="00984316">
        <w:rPr>
          <w:rFonts w:eastAsiaTheme="minorEastAsia"/>
        </w:rPr>
        <w:t>To maintain</w:t>
      </w:r>
      <w:r w:rsidR="00E10698">
        <w:rPr>
          <w:rFonts w:eastAsiaTheme="minorEastAsia"/>
        </w:rPr>
        <w:t xml:space="preserve"> the</w:t>
      </w:r>
      <w:r w:rsidR="004F6921" w:rsidRPr="00984316">
        <w:rPr>
          <w:rFonts w:eastAsiaTheme="minorEastAsia"/>
        </w:rPr>
        <w:t xml:space="preserve"> mass balance</w:t>
      </w:r>
      <w:r w:rsidR="00B32E7A" w:rsidRPr="00984316">
        <w:rPr>
          <w:rFonts w:eastAsiaTheme="minorEastAsia"/>
        </w:rPr>
        <w:t xml:space="preserve"> (</w:t>
      </w:r>
      <m:oMath>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r>
          <w:rPr>
            <w:rFonts w:ascii="Cambria Math" w:eastAsiaTheme="minorEastAsia" w:hAnsi="Cambria Math"/>
          </w:rPr>
          <m:t>=1</m:t>
        </m:r>
      </m:oMath>
      <w:r w:rsidR="00B32E7A" w:rsidRPr="00984316">
        <w:rPr>
          <w:rFonts w:eastAsiaTheme="minorEastAsia"/>
        </w:rPr>
        <w:t>), t</w:t>
      </w:r>
      <w:r w:rsidR="00FF64E2" w:rsidRPr="00984316">
        <w:rPr>
          <w:rFonts w:eastAsiaTheme="minorEastAsia"/>
        </w:rPr>
        <w:t xml:space="preserve">he decrease in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F64E2" w:rsidRPr="00984316">
        <w:rPr>
          <w:rFonts w:eastAsiaTheme="minorEastAsia"/>
        </w:rPr>
        <w:t xml:space="preserve"> under N limited conditions is associated with increased microbial turnover in carbohydrate pool i.e.,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oMath>
      <w:r w:rsidR="00FF64E2" w:rsidRPr="00984316">
        <w:rPr>
          <w:rFonts w:eastAsiaTheme="minorEastAsia"/>
        </w:rPr>
        <w:t>.</w:t>
      </w:r>
      <w:r w:rsidR="00E10698">
        <w:rPr>
          <w:rFonts w:eastAsiaTheme="minorEastAsia"/>
        </w:rPr>
        <w:t xml:space="preserve"> This increase compensates the reduced C loss associated with lower loss of protein-like necromass.</w:t>
      </w:r>
    </w:p>
    <w:p w14:paraId="2C1577C1" w14:textId="5475589A" w:rsidR="00FF64E2" w:rsidRPr="00984316" w:rsidRDefault="00FF64E2" w:rsidP="00FF64E2">
      <w:r w:rsidRPr="00984316">
        <w:t>As an alternate microbial adaptat</w:t>
      </w:r>
      <w:r w:rsidR="00E9153D" w:rsidRPr="00984316">
        <w:t xml:space="preserve">ion </w:t>
      </w:r>
      <w:r w:rsidRPr="00984316">
        <w:t>strategy</w:t>
      </w:r>
      <w:r w:rsidR="001904CD" w:rsidRPr="00984316">
        <w:t xml:space="preserve"> </w:t>
      </w:r>
      <w:r w:rsidR="00C73122" w:rsidRPr="00984316">
        <w:t>(referred to as flexible CUE)</w:t>
      </w:r>
      <w:r w:rsidR="00F44DC2" w:rsidRPr="00984316">
        <w:t xml:space="preserve"> </w:t>
      </w:r>
      <w:r w:rsidR="00E9153D" w:rsidRPr="00984316">
        <w:t>to N limited conditions</w:t>
      </w:r>
      <w:r w:rsidRPr="00984316">
        <w:t xml:space="preserve">, </w:t>
      </w:r>
      <w:r w:rsidR="00E9153D" w:rsidRPr="00984316">
        <w:t xml:space="preserve">we assumed that </w:t>
      </w:r>
      <w:r w:rsidRPr="00984316">
        <w:t xml:space="preserve">microbes </w:t>
      </w:r>
      <w:r w:rsidR="00F75C43" w:rsidRPr="00984316">
        <w:t>may</w:t>
      </w:r>
      <w:r w:rsidRPr="00984316">
        <w:t xml:space="preserve"> </w:t>
      </w:r>
      <w:r w:rsidR="00492FC0" w:rsidRPr="00984316">
        <w:t>regulate</w:t>
      </w:r>
      <w:r w:rsidRPr="00984316">
        <w:t xml:space="preserve"> their </w:t>
      </w:r>
      <w:r w:rsidR="002D10B1" w:rsidRPr="00984316">
        <w:t xml:space="preserve">maximum </w:t>
      </w:r>
      <w:r w:rsidRPr="00984316">
        <w:t>CUE to reduce N demand</w:t>
      </w:r>
      <w:r w:rsidR="00E10698">
        <w:t>,</w:t>
      </w:r>
      <w:r w:rsidRPr="00984316">
        <w:t xml:space="preserve"> </w:t>
      </w:r>
      <w:r w:rsidR="00E9153D" w:rsidRPr="00984316">
        <w:t xml:space="preserve">which will effectively lead to </w:t>
      </w:r>
      <w:r w:rsidR="00AC67A5" w:rsidRPr="00984316">
        <w:t xml:space="preserve">increased </w:t>
      </w:r>
      <w:r w:rsidR="00E9153D" w:rsidRPr="00984316">
        <w:t>respiration</w:t>
      </w:r>
      <w:r w:rsidR="00E10698">
        <w:t xml:space="preserve"> per unit of C taken up</w:t>
      </w:r>
      <w:r w:rsidRPr="00984316">
        <w:t xml:space="preserve">. In this </w:t>
      </w:r>
      <w:r w:rsidR="00183761" w:rsidRPr="00984316">
        <w:t>alternative strategy</w:t>
      </w:r>
      <w:r w:rsidRPr="00984316">
        <w:t xml:space="preserve">, we </w:t>
      </w:r>
      <w:r w:rsidR="00221882" w:rsidRPr="00984316">
        <w:t>consider</w:t>
      </w:r>
      <w:r w:rsidRPr="00984316">
        <w:t xml:space="preserve"> no preferential N retention,</w:t>
      </w:r>
      <w:r w:rsidR="00E10698">
        <w:t xml:space="preserve"> so that</w:t>
      </w:r>
      <w:r w:rsidRPr="00984316">
        <w:t xml:space="preserve"> </w:t>
      </w:r>
      <m:oMath>
        <m:r>
          <w:rPr>
            <w:rFonts w:ascii="Cambria Math" w:hAnsi="Cambria Math"/>
          </w:rPr>
          <m:t>η</m:t>
        </m:r>
        <m:r>
          <w:rPr>
            <w:rFonts w:ascii="Cambria Math" w:eastAsiaTheme="minorEastAsia" w:hAnsi="Cambria Math"/>
          </w:rPr>
          <m:t>=0</m:t>
        </m:r>
      </m:oMath>
      <w:r w:rsidRPr="00984316">
        <w:rPr>
          <w:rFonts w:eastAsiaTheme="minorEastAsia"/>
        </w:rPr>
        <w:t xml:space="preserve">. </w:t>
      </w:r>
      <w:r w:rsidRPr="00984316">
        <w:t xml:space="preserve">As above, </w:t>
      </w:r>
      <w:r w:rsidRPr="00984316">
        <w:rPr>
          <w:rFonts w:eastAsiaTheme="minorEastAsia"/>
        </w:rPr>
        <w:t xml:space="preserve">imposing the constraint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Pr="00984316">
        <w:rPr>
          <w:rFonts w:eastAsiaTheme="minorEastAsia"/>
        </w:rPr>
        <w:t xml:space="preserve">, </w:t>
      </w:r>
      <w:r w:rsidRPr="00984316">
        <w:t xml:space="preserve">we can calculate a </w:t>
      </w:r>
      <m:oMath>
        <m:r>
          <w:rPr>
            <w:rFonts w:ascii="Cambria Math" w:hAnsi="Cambria Math" w:cs="Times New Roman"/>
          </w:rPr>
          <m:t>CU</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max</m:t>
            </m:r>
          </m:sub>
        </m:sSub>
      </m:oMath>
      <w:r w:rsidR="00142927" w:rsidRPr="00984316">
        <w:rPr>
          <w:rFonts w:eastAsiaTheme="minorEastAsia"/>
        </w:rPr>
        <w:t xml:space="preserve"> under N limited conditions </w:t>
      </w:r>
      <w:r w:rsidRPr="00984316">
        <w:t>as follows</w:t>
      </w:r>
      <w:r w:rsidR="004C5383" w:rsidRPr="00984316">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FF64E2" w:rsidRPr="00984316" w14:paraId="2297D1BB" w14:textId="77777777" w:rsidTr="00595DFA">
        <w:trPr>
          <w:trHeight w:val="583"/>
        </w:trPr>
        <w:tc>
          <w:tcPr>
            <w:tcW w:w="355" w:type="dxa"/>
          </w:tcPr>
          <w:p w14:paraId="4E9FEFB8" w14:textId="77777777" w:rsidR="00FF64E2" w:rsidRPr="00984316" w:rsidRDefault="00FF64E2" w:rsidP="00595DFA">
            <w:pPr>
              <w:spacing w:line="360" w:lineRule="auto"/>
            </w:pPr>
          </w:p>
        </w:tc>
        <w:tc>
          <w:tcPr>
            <w:tcW w:w="8524" w:type="dxa"/>
          </w:tcPr>
          <w:p w14:paraId="67F0901B" w14:textId="77777777" w:rsidR="00FF64E2" w:rsidRPr="00984316" w:rsidRDefault="00FF64E2" w:rsidP="00595DFA">
            <w:pPr>
              <w:spacing w:line="360" w:lineRule="auto"/>
              <w:rPr>
                <w:rFonts w:eastAsiaTheme="minorEastAsia"/>
              </w:rPr>
            </w:pPr>
            <m:oMathPara>
              <m:oMath>
                <m:r>
                  <w:rPr>
                    <w:rFonts w:ascii="Cambria Math" w:hAnsi="Cambria Math" w:cs="Times New Roman"/>
                  </w:rPr>
                  <m:t>CUE</m:t>
                </m:r>
                <m:r>
                  <w:rPr>
                    <w:rFonts w:ascii="Cambria Math" w:eastAsia="Calibri" w:hAnsi="Cambria Math" w:cs="Times New Roman"/>
                  </w:rPr>
                  <m:t>=</m:t>
                </m:r>
                <m:f>
                  <m:fPr>
                    <m:ctrlPr>
                      <w:rPr>
                        <w:rFonts w:ascii="Cambria Math" w:hAnsi="Cambria Math" w:cs="Times New Roman"/>
                        <w:i/>
                      </w:rPr>
                    </m:ctrlPr>
                  </m:fPr>
                  <m:num>
                    <m:r>
                      <w:rPr>
                        <w:rFonts w:ascii="Cambria Math" w:eastAsia="Calibri" w:hAnsi="Cambria Math" w:cs="Times New Roman"/>
                      </w:rPr>
                      <m:t>C</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B</m:t>
                        </m:r>
                      </m:sub>
                    </m:sSub>
                    <m:d>
                      <m:dPr>
                        <m:ctrlPr>
                          <w:rPr>
                            <w:rFonts w:ascii="Cambria Math" w:eastAsia="Calibri"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ctrlPr>
                          <w:rPr>
                            <w:rFonts w:ascii="Cambria Math" w:hAnsi="Cambria Math" w:cs="Times New Roman"/>
                            <w:i/>
                          </w:rPr>
                        </m:ctrlPr>
                      </m:e>
                    </m:d>
                  </m:num>
                  <m:den>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den>
                </m:f>
                <m:r>
                  <w:rPr>
                    <w:rFonts w:ascii="Cambria Math" w:hAnsi="Cambria Math" w:cs="Times New Roman"/>
                  </w:rPr>
                  <m:t>→</m:t>
                </m:r>
              </m:oMath>
            </m:oMathPara>
          </w:p>
          <w:p w14:paraId="68BC400E" w14:textId="7C183A44" w:rsidR="00DC7D32" w:rsidRPr="00984316" w:rsidRDefault="004273E8" w:rsidP="00595DFA">
            <w:pPr>
              <w:spacing w:line="360" w:lineRule="auto"/>
              <w:rPr>
                <w:rFonts w:eastAsiaTheme="minorEastAsia"/>
              </w:rPr>
            </w:pPr>
            <m:oMathPara>
              <m:oMath>
                <m:r>
                  <w:rPr>
                    <w:rFonts w:ascii="Cambria Math" w:hAnsi="Cambria Math" w:cs="Times New Roman"/>
                  </w:rPr>
                  <m:t>CU</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max</m:t>
                    </m:r>
                  </m:sub>
                </m:sSub>
                <m:r>
                  <w:rPr>
                    <w:rFonts w:ascii="Cambria Math" w:eastAsia="Calibri" w:hAnsi="Cambria Math" w:cs="Times New Roman"/>
                  </w:rPr>
                  <m:t>=</m:t>
                </m:r>
                <m:f>
                  <m:fPr>
                    <m:ctrlPr>
                      <w:rPr>
                        <w:rFonts w:ascii="Cambria Math" w:hAnsi="Cambria Math" w:cs="Times New Roman"/>
                        <w:i/>
                      </w:rPr>
                    </m:ctrlPr>
                  </m:fPr>
                  <m:num>
                    <m:r>
                      <w:rPr>
                        <w:rFonts w:ascii="Cambria Math" w:eastAsia="Calibri" w:hAnsi="Cambria Math" w:cs="Times New Roman"/>
                      </w:rPr>
                      <m:t>C</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B</m:t>
                        </m:r>
                      </m:sub>
                    </m:sSub>
                    <m:d>
                      <m:dPr>
                        <m:ctrlPr>
                          <w:rPr>
                            <w:rFonts w:ascii="Cambria Math" w:eastAsia="Calibri"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ctrlPr>
                          <w:rPr>
                            <w:rFonts w:ascii="Cambria Math" w:hAnsi="Cambria Math" w:cs="Times New Roman"/>
                            <w:i/>
                          </w:rPr>
                        </m:ctrlPr>
                      </m:e>
                    </m:d>
                  </m:num>
                  <m:den>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oMath>
            </m:oMathPara>
          </w:p>
        </w:tc>
        <w:tc>
          <w:tcPr>
            <w:tcW w:w="579" w:type="dxa"/>
          </w:tcPr>
          <w:p w14:paraId="18F24D9A" w14:textId="7BA2F5DE" w:rsidR="00FF64E2" w:rsidRPr="00984316" w:rsidRDefault="00FF64E2" w:rsidP="00595DFA">
            <w:pPr>
              <w:spacing w:line="360" w:lineRule="auto"/>
            </w:pPr>
            <w:bookmarkStart w:id="10" w:name="CUE_Nlim"/>
            <w:r w:rsidRPr="00984316">
              <w:t>(</w:t>
            </w:r>
            <w:fldSimple w:instr="SEQ Eq \* MERGEFORMAT">
              <w:r w:rsidR="003E501E" w:rsidRPr="00984316">
                <w:rPr>
                  <w:noProof/>
                </w:rPr>
                <w:t>13</w:t>
              </w:r>
            </w:fldSimple>
            <w:r w:rsidRPr="00984316">
              <w:t>)</w:t>
            </w:r>
            <w:bookmarkEnd w:id="10"/>
          </w:p>
        </w:tc>
      </w:tr>
    </w:tbl>
    <w:p w14:paraId="25A5E380" w14:textId="35ECA271" w:rsidR="00AC030E" w:rsidRPr="00984316" w:rsidRDefault="005C4555" w:rsidP="00994D72">
      <w:pPr>
        <w:pStyle w:val="Heading2"/>
        <w:rPr>
          <w:rFonts w:eastAsiaTheme="minorEastAsia"/>
        </w:rPr>
      </w:pPr>
      <w:bookmarkStart w:id="11" w:name="_Ref144797486"/>
      <w:r w:rsidRPr="00984316">
        <w:t>Model</w:t>
      </w:r>
      <w:r w:rsidRPr="00984316">
        <w:rPr>
          <w:rFonts w:eastAsiaTheme="minorEastAsia"/>
        </w:rPr>
        <w:t xml:space="preserve"> </w:t>
      </w:r>
      <w:r w:rsidR="00095CA4" w:rsidRPr="00984316">
        <w:rPr>
          <w:rFonts w:eastAsiaTheme="minorEastAsia"/>
        </w:rPr>
        <w:t xml:space="preserve">parameterization, </w:t>
      </w:r>
      <w:r w:rsidRPr="00984316">
        <w:rPr>
          <w:rFonts w:eastAsiaTheme="minorEastAsia"/>
        </w:rPr>
        <w:t xml:space="preserve">implementation and </w:t>
      </w:r>
      <w:r w:rsidR="00DB780E" w:rsidRPr="00984316">
        <w:rPr>
          <w:rFonts w:eastAsiaTheme="minorEastAsia"/>
        </w:rPr>
        <w:t>l</w:t>
      </w:r>
      <w:r w:rsidR="00B7623B" w:rsidRPr="00984316">
        <w:rPr>
          <w:rFonts w:eastAsiaTheme="minorEastAsia"/>
        </w:rPr>
        <w:t>east-square model-data fitting</w:t>
      </w:r>
      <w:bookmarkEnd w:id="11"/>
    </w:p>
    <w:p w14:paraId="56D62A0E" w14:textId="51B28DF5" w:rsidR="00BE68D3" w:rsidRPr="00984316" w:rsidRDefault="00E72219">
      <w:pPr>
        <w:rPr>
          <w:rFonts w:eastAsiaTheme="minorEastAsia"/>
        </w:rPr>
      </w:pPr>
      <w:r w:rsidRPr="00984316">
        <w:t>The</w:t>
      </w:r>
      <w:r w:rsidR="00925EA3" w:rsidRPr="00984316">
        <w:t xml:space="preserve"> final</w:t>
      </w:r>
      <w:r w:rsidRPr="00984316">
        <w:t xml:space="preserve"> </w:t>
      </w:r>
      <w:r w:rsidR="00BD42EF" w:rsidRPr="00984316">
        <w:t xml:space="preserve">litter </w:t>
      </w:r>
      <w:r w:rsidR="005E69A1" w:rsidRPr="00984316">
        <w:t>decomposition</w:t>
      </w:r>
      <w:r w:rsidR="00BD42EF" w:rsidRPr="00984316">
        <w:t xml:space="preserve"> </w:t>
      </w:r>
      <w:r w:rsidRPr="00984316">
        <w:t xml:space="preserve">model only </w:t>
      </w:r>
      <w:r w:rsidR="00706EAF" w:rsidRPr="00984316">
        <w:t xml:space="preserve">consisted of </w:t>
      </w:r>
      <w:r w:rsidR="00B55467" w:rsidRPr="00984316">
        <w:t>five mas</w:t>
      </w:r>
      <w:r w:rsidR="00026B38">
        <w:t>s</w:t>
      </w:r>
      <w:r w:rsidR="00B55467" w:rsidRPr="00984316">
        <w:t xml:space="preserve"> balance equation</w:t>
      </w:r>
      <w:r w:rsidR="00374F1C" w:rsidRPr="00984316">
        <w:t>s</w:t>
      </w:r>
      <w:r w:rsidR="00D37565" w:rsidRPr="00984316">
        <w:t xml:space="preserve"> (</w:t>
      </w:r>
      <w:r w:rsidR="00684A8D" w:rsidRPr="00984316">
        <w:t>Eq</w:t>
      </w:r>
      <w:r w:rsidR="000D21EC" w:rsidRPr="00984316">
        <w:t xml:space="preserve"> </w:t>
      </w:r>
      <w:r w:rsidR="000D21EC" w:rsidRPr="00984316">
        <w:fldChar w:fldCharType="begin"/>
      </w:r>
      <w:r w:rsidR="000D21EC" w:rsidRPr="00984316">
        <w:instrText xml:space="preserve"> REF Ceq \h </w:instrText>
      </w:r>
      <w:r w:rsidR="00984316">
        <w:instrText xml:space="preserve"> \* MERGEFORMAT </w:instrText>
      </w:r>
      <w:r w:rsidR="000D21EC" w:rsidRPr="00984316">
        <w:fldChar w:fldCharType="separate"/>
      </w:r>
      <w:r w:rsidR="003E501E" w:rsidRPr="00984316">
        <w:t>(</w:t>
      </w:r>
      <w:r w:rsidR="003E501E" w:rsidRPr="00984316">
        <w:rPr>
          <w:noProof/>
        </w:rPr>
        <w:t>2</w:t>
      </w:r>
      <w:r w:rsidR="003E501E" w:rsidRPr="00984316">
        <w:t>)</w:t>
      </w:r>
      <w:r w:rsidR="000D21EC" w:rsidRPr="00984316">
        <w:fldChar w:fldCharType="end"/>
      </w:r>
      <w:r w:rsidR="00D37565" w:rsidRPr="00984316">
        <w:t>)</w:t>
      </w:r>
      <w:r w:rsidR="00B55467" w:rsidRPr="00984316">
        <w:t xml:space="preserve"> </w:t>
      </w:r>
      <w:r w:rsidR="00C844FB" w:rsidRPr="00984316">
        <w:t xml:space="preserve">for five organic compounds </w:t>
      </w:r>
      <w:r w:rsidR="00B55467" w:rsidRPr="00984316">
        <w:t xml:space="preserve">that </w:t>
      </w:r>
      <w:proofErr w:type="gramStart"/>
      <w:r w:rsidR="00B55467" w:rsidRPr="00984316">
        <w:t>needs</w:t>
      </w:r>
      <w:proofErr w:type="gramEnd"/>
      <w:r w:rsidR="00B55467" w:rsidRPr="00984316">
        <w:t xml:space="preserve"> to</w:t>
      </w:r>
      <w:r w:rsidRPr="00984316">
        <w:t xml:space="preserve"> be </w:t>
      </w:r>
      <w:r w:rsidR="00C844FB" w:rsidRPr="00984316">
        <w:t>so</w:t>
      </w:r>
      <w:r w:rsidR="00287542" w:rsidRPr="00984316">
        <w:t>l</w:t>
      </w:r>
      <w:r w:rsidR="00C844FB" w:rsidRPr="00984316">
        <w:t>ved.</w:t>
      </w:r>
      <w:r w:rsidR="00B13842" w:rsidRPr="00984316">
        <w:t xml:space="preserve"> </w:t>
      </w:r>
      <w:r w:rsidR="001026CF" w:rsidRPr="00984316">
        <w:rPr>
          <w:rFonts w:eastAsiaTheme="minorEastAsia"/>
        </w:rPr>
        <w:t xml:space="preserve">The model has </w:t>
      </w:r>
      <w:r w:rsidR="006935C9" w:rsidRPr="00984316">
        <w:rPr>
          <w:rFonts w:eastAsiaTheme="minorEastAsia"/>
        </w:rPr>
        <w:t xml:space="preserve">five rate constants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6935C9" w:rsidRPr="00984316">
        <w:rPr>
          <w:rFonts w:eastAsiaTheme="minorEastAsia"/>
        </w:rPr>
        <w:t xml:space="preserve">, five mortality </w:t>
      </w:r>
      <w:r w:rsidR="00820775" w:rsidRPr="00984316">
        <w:rPr>
          <w:rFonts w:eastAsiaTheme="minorEastAsia"/>
        </w:rPr>
        <w:t xml:space="preserve">fractions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r w:rsidR="00820775" w:rsidRPr="00984316">
        <w:rPr>
          <w:rFonts w:eastAsiaTheme="minorEastAsia"/>
        </w:rPr>
        <w:t xml:space="preserve">, </w:t>
      </w:r>
      <w:r w:rsidR="00BF0690" w:rsidRPr="00984316">
        <w:rPr>
          <w:rFonts w:eastAsiaTheme="minorEastAsia"/>
        </w:rPr>
        <w:t>inorganic N supply rate</w:t>
      </w:r>
      <w:r w:rsidR="00AF546D" w:rsidRPr="00984316">
        <w:rPr>
          <w:rFonts w:eastAsiaTheme="minorEastAsia"/>
        </w:rPr>
        <w:t xml:space="preserve">, </w:t>
      </w:r>
      <m:oMath>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oMath>
      <w:r w:rsidR="00D063E5" w:rsidRPr="00984316">
        <w:rPr>
          <w:rFonts w:eastAsiaTheme="minorEastAsia"/>
        </w:rPr>
        <w:t xml:space="preserve">, the scaling coefficient </w:t>
      </w:r>
      <m:oMath>
        <m:r>
          <w:rPr>
            <w:rFonts w:ascii="Cambria Math" w:eastAsiaTheme="minorEastAsia" w:hAnsi="Cambria Math"/>
          </w:rPr>
          <m:t>a</m:t>
        </m:r>
      </m:oMath>
      <w:r w:rsidR="00D063E5" w:rsidRPr="00984316">
        <w:rPr>
          <w:rFonts w:eastAsiaTheme="minorEastAsia"/>
        </w:rPr>
        <w:t>,</w:t>
      </w:r>
      <w:r w:rsidR="00756DF8" w:rsidRPr="00984316">
        <w:rPr>
          <w:rFonts w:eastAsiaTheme="minorEastAsia"/>
        </w:rPr>
        <w:t xml:space="preserve"> </w:t>
      </w:r>
      <w:r w:rsidR="001F52E3">
        <w:rPr>
          <w:rFonts w:eastAsiaTheme="minorEastAsia"/>
        </w:rPr>
        <w:t xml:space="preserve">the C:N ratios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1F52E3">
        <w:rPr>
          <w:rFonts w:eastAsiaTheme="minorEastAsia"/>
        </w:rPr>
        <w:t xml:space="preserve"> and</w:t>
      </w:r>
      <w:r w:rsidR="00756DF8" w:rsidRPr="00984316">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oMath>
      <w:r w:rsidR="001F52E3">
        <w:rPr>
          <w:rFonts w:eastAsiaTheme="minorEastAsia"/>
        </w:rPr>
        <w:t>,</w:t>
      </w:r>
      <w:r w:rsidR="00756DF8" w:rsidRPr="00984316">
        <w:rPr>
          <w:rFonts w:eastAsiaTheme="minorEastAsia"/>
        </w:rPr>
        <w:t xml:space="preserve"> and</w:t>
      </w:r>
      <w:r w:rsidR="001F52E3">
        <w:rPr>
          <w:rFonts w:eastAsiaTheme="minorEastAsia"/>
        </w:rPr>
        <w:t xml:space="preserve"> the</w:t>
      </w:r>
      <w:r w:rsidR="00756DF8" w:rsidRPr="00984316">
        <w:rPr>
          <w:rFonts w:eastAsiaTheme="minorEastAsia"/>
        </w:rPr>
        <w:t xml:space="preserve"> initial conditions of</w:t>
      </w:r>
      <w:r w:rsidR="001F52E3">
        <w:rPr>
          <w:rFonts w:eastAsiaTheme="minorEastAsia"/>
        </w:rPr>
        <w:t xml:space="preserve"> the</w:t>
      </w:r>
      <w:r w:rsidR="00756DF8" w:rsidRPr="00984316">
        <w:rPr>
          <w:rFonts w:eastAsiaTheme="minorEastAsia"/>
        </w:rPr>
        <w:t xml:space="preserve"> five </w:t>
      </w:r>
      <w:r w:rsidR="00994835" w:rsidRPr="00984316">
        <w:rPr>
          <w:rFonts w:eastAsiaTheme="minorEastAsia"/>
        </w:rPr>
        <w:t>pools</w:t>
      </w:r>
      <w:r w:rsidR="002178A8" w:rsidRPr="00984316">
        <w:rPr>
          <w:rFonts w:eastAsiaTheme="minorEastAsia"/>
        </w:rPr>
        <w:t xml:space="preserve"> as unknown parameters. </w:t>
      </w:r>
      <w:r w:rsidR="00E433F6" w:rsidRPr="00984316">
        <w:rPr>
          <w:rFonts w:eastAsiaTheme="minorEastAsia"/>
        </w:rPr>
        <w:t>The maximum CUE,</w:t>
      </w:r>
      <w:r w:rsidR="00E433F6" w:rsidRPr="00984316">
        <w:rPr>
          <w:rFonts w:ascii="Cambria Math" w:eastAsiaTheme="minorEastAsia" w:hAnsi="Cambria Math"/>
          <w:i/>
        </w:rPr>
        <w:t xml:space="preserve"> </w:t>
      </w:r>
      <m:oMath>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oMath>
      <w:r w:rsidR="00E433F6" w:rsidRPr="00984316">
        <w:rPr>
          <w:rFonts w:eastAsiaTheme="minorEastAsia"/>
        </w:rPr>
        <w:t xml:space="preserve"> is constrained using </w:t>
      </w:r>
      <w:r w:rsidR="001F52E3">
        <w:rPr>
          <w:rFonts w:eastAsiaTheme="minorEastAsia"/>
        </w:rPr>
        <w:t xml:space="preserve">the </w:t>
      </w:r>
      <w:r w:rsidR="00E433F6" w:rsidRPr="00984316">
        <w:rPr>
          <w:rFonts w:eastAsiaTheme="minorEastAsia"/>
        </w:rPr>
        <w:t xml:space="preserve">oxidation state of litter C </w:t>
      </w:r>
      <w:r w:rsidR="00E433F6" w:rsidRPr="00984316">
        <w:rPr>
          <w:rFonts w:eastAsiaTheme="minorEastAsia"/>
        </w:rPr>
        <w:fldChar w:fldCharType="begin"/>
      </w:r>
      <w:r w:rsidR="005B1964" w:rsidRPr="00984316">
        <w:rPr>
          <w:rFonts w:eastAsiaTheme="minorEastAsia"/>
        </w:rPr>
        <w:instrText xml:space="preserve"> ADDIN ZOTERO_ITEM CSL_CITATION {"citationID":"gxNBRQcX","properties":{"formattedCitation":"(Chakrawal et al., 2022)","plainCitation":"(Chakrawal et al., 2022)","noteIndex":0},"citationItems":[{"id":1711,"uris":["http://zotero.org/users/5408042/items/9E6D36QU"],"itemData":{"id":1711,"type":"article-journal","abstract":"Microorganisms function as open systems that exchange matter and energy with their surrounding environment. Even though mass (carbon and nutrients) and energy exchanges are tightly linked, there is a lack of integrated approaches that combine these fluxes and explore how they jointly impact microbial growth. Such links are essential to predicting how the growth rate of microorganisms varies, especially when the stoichiometry of carbon- (C) and nitrogen (N)-uptake is not balanced. Here, we present a theoretical framework to quantify the microbial growth rate for conditions of C-, N-, and energy-(co-) limitations. We use this framework to show how the C:N ratio and the degree of reduction of the organic matter (OM), which is also the electron donor, availability of electron acceptors (EAs), and the different sources of N together control the microbial growth rate under C, nutrient, and energy-limited conditions. We show that the growth rate peaks at intermediate values of the degree of reduction of OM under oxic and C-limited conditions, but not under N-limited conditions. Under oxic conditions and with N-poor OM, the growth rate is higher when the inorganic N (NInorg)-source is ammonium compared to nitrate due to the additional energetic cost involved in nitrate reduction. Under anoxic conditions, when nitrate is both EA and NInorg-source, the growth rates of denitrifiers and microbes performing the dissimilatory nitrate reduction to ammonia (DNRA) are determined by both OM degree of reduction and nitrate-availability. Consistent with the data, DNRA is predicted to foster growth under extreme nitrate-limitation and with a reduced OM, whereas denitrifiers are favored as nitrate becomes more available and in the presence of oxidized OM. Furthermore, the growth rate is reduced when catabolism is coupled to low energy yielding EAs (e.g., sulfate) because of the low carbon use efficiency (CUE). However, the low CUE also decreases the nutrient demand for growth, thereby reducing N-limitation. We conclude that bioenergetics provides a useful conceptual framework for explaining growth rates under different metabolisms and multiple resource-limitations.","container-title":"Frontiers in Microbiology","ISSN":"1664-302X","source":"Frontiers","title":"Interacting Bioenergetic and Stoichiometric Controls on Microbial Growth","URL":"https://www.frontiersin.org/article/10.3389/fmicb.2022.859063","volume":"13","author":[{"family":"Chakrawal","given":"Arjun"},{"family":"Calabrese","given":"Salvatore"},{"family":"Herrmann","given":"Anke M."},{"family":"Manzoni","given":"Stefano"}],"accessed":{"date-parts":[["2022",5,18]]},"issued":{"date-parts":[["2022"]]},"citation-key":"chakrawalInteractingBioenergeticStoichiometric2022"}}],"schema":"https://github.com/citation-style-language/schema/raw/master/csl-citation.json"} </w:instrText>
      </w:r>
      <w:r w:rsidR="00E433F6" w:rsidRPr="00984316">
        <w:rPr>
          <w:rFonts w:eastAsiaTheme="minorEastAsia"/>
        </w:rPr>
        <w:fldChar w:fldCharType="separate"/>
      </w:r>
      <w:r w:rsidR="00E433F6" w:rsidRPr="00984316">
        <w:rPr>
          <w:rFonts w:ascii="Calibri" w:hAnsi="Calibri" w:cs="Calibri"/>
        </w:rPr>
        <w:t>(Chakrawal et al., 2022)</w:t>
      </w:r>
      <w:r w:rsidR="00E433F6" w:rsidRPr="00984316">
        <w:rPr>
          <w:rFonts w:eastAsiaTheme="minorEastAsia"/>
        </w:rPr>
        <w:fldChar w:fldCharType="end"/>
      </w:r>
      <w:r w:rsidR="00714F25" w:rsidRPr="00984316">
        <w:rPr>
          <w:rFonts w:eastAsiaTheme="minorEastAsia"/>
        </w:rPr>
        <w:t xml:space="preserve"> and varies dynamically</w:t>
      </w:r>
      <w:r w:rsidR="001F52E3">
        <w:rPr>
          <w:rFonts w:eastAsiaTheme="minorEastAsia"/>
        </w:rPr>
        <w:t xml:space="preserve"> depending on the chemical composition of the litter</w:t>
      </w:r>
      <w:r w:rsidR="0064664D" w:rsidRPr="00984316">
        <w:rPr>
          <w:rFonts w:eastAsiaTheme="minorEastAsia"/>
        </w:rPr>
        <w:t xml:space="preserve">; however, under N limited condition and when considering </w:t>
      </w:r>
      <w:r w:rsidR="001F52E3">
        <w:rPr>
          <w:rFonts w:eastAsiaTheme="minorEastAsia"/>
        </w:rPr>
        <w:t xml:space="preserve">the </w:t>
      </w:r>
      <w:r w:rsidR="004264EA" w:rsidRPr="00984316">
        <w:rPr>
          <w:rFonts w:eastAsiaTheme="minorEastAsia"/>
        </w:rPr>
        <w:t>flex</w:t>
      </w:r>
      <w:r w:rsidR="0056296F" w:rsidRPr="00984316">
        <w:rPr>
          <w:rFonts w:eastAsiaTheme="minorEastAsia"/>
        </w:rPr>
        <w:t>ible CUE strategy, maximum CUE is computed using</w:t>
      </w:r>
      <w:r w:rsidR="0080539A" w:rsidRPr="00984316">
        <w:rPr>
          <w:rFonts w:eastAsiaTheme="minorEastAsia"/>
        </w:rPr>
        <w:t xml:space="preserve"> Eq</w:t>
      </w:r>
      <w:r w:rsidR="00260E57" w:rsidRPr="00984316">
        <w:rPr>
          <w:rFonts w:eastAsiaTheme="minorEastAsia"/>
        </w:rPr>
        <w:t xml:space="preserve"> </w:t>
      </w:r>
      <w:r w:rsidR="00260E57" w:rsidRPr="00984316">
        <w:rPr>
          <w:rFonts w:eastAsiaTheme="minorEastAsia"/>
        </w:rPr>
        <w:fldChar w:fldCharType="begin"/>
      </w:r>
      <w:r w:rsidR="00260E57" w:rsidRPr="00984316">
        <w:rPr>
          <w:rFonts w:eastAsiaTheme="minorEastAsia"/>
        </w:rPr>
        <w:instrText xml:space="preserve"> REF CUE_Nlim \h </w:instrText>
      </w:r>
      <w:r w:rsidR="00984316">
        <w:rPr>
          <w:rFonts w:eastAsiaTheme="minorEastAsia"/>
        </w:rPr>
        <w:instrText xml:space="preserve"> \* MERGEFORMAT </w:instrText>
      </w:r>
      <w:r w:rsidR="00260E57" w:rsidRPr="00984316">
        <w:rPr>
          <w:rFonts w:eastAsiaTheme="minorEastAsia"/>
        </w:rPr>
      </w:r>
      <w:r w:rsidR="00260E57" w:rsidRPr="00984316">
        <w:rPr>
          <w:rFonts w:eastAsiaTheme="minorEastAsia"/>
        </w:rPr>
        <w:fldChar w:fldCharType="separate"/>
      </w:r>
      <w:r w:rsidR="003E501E" w:rsidRPr="00984316">
        <w:t>(</w:t>
      </w:r>
      <w:r w:rsidR="003E501E" w:rsidRPr="00984316">
        <w:rPr>
          <w:noProof/>
        </w:rPr>
        <w:t>13</w:t>
      </w:r>
      <w:r w:rsidR="003E501E" w:rsidRPr="00984316">
        <w:t>)</w:t>
      </w:r>
      <w:r w:rsidR="00260E57" w:rsidRPr="00984316">
        <w:rPr>
          <w:rFonts w:eastAsiaTheme="minorEastAsia"/>
        </w:rPr>
        <w:fldChar w:fldCharType="end"/>
      </w:r>
      <w:r w:rsidR="00A55B1E" w:rsidRPr="00984316">
        <w:rPr>
          <w:rFonts w:eastAsiaTheme="minorEastAsia"/>
        </w:rPr>
        <w:t>.</w:t>
      </w:r>
      <w:r w:rsidR="00E433F6" w:rsidRPr="00984316">
        <w:rPr>
          <w:rFonts w:eastAsiaTheme="minorEastAsia"/>
        </w:rPr>
        <w:t xml:space="preserve"> The </w:t>
      </w:r>
      <w:r w:rsidR="001F52E3">
        <w:rPr>
          <w:rFonts w:eastAsiaTheme="minorEastAsia"/>
        </w:rPr>
        <w:t xml:space="preserve">litter </w:t>
      </w:r>
      <w:r w:rsidR="00E433F6" w:rsidRPr="00984316">
        <w:rPr>
          <w:rFonts w:eastAsiaTheme="minorEastAsia"/>
        </w:rPr>
        <w:t xml:space="preserve">oxidation state is estimated as </w:t>
      </w:r>
      <w:r w:rsidR="001F52E3">
        <w:rPr>
          <w:rFonts w:eastAsiaTheme="minorEastAsia"/>
        </w:rPr>
        <w:t xml:space="preserve">the </w:t>
      </w:r>
      <w:r w:rsidR="00E433F6" w:rsidRPr="00984316">
        <w:rPr>
          <w:rFonts w:eastAsiaTheme="minorEastAsia"/>
        </w:rPr>
        <w:t xml:space="preserve">weighted sum of </w:t>
      </w:r>
      <w:r w:rsidR="001F52E3">
        <w:rPr>
          <w:rFonts w:eastAsiaTheme="minorEastAsia"/>
        </w:rPr>
        <w:t xml:space="preserve">the </w:t>
      </w:r>
      <w:r w:rsidR="00E433F6" w:rsidRPr="00984316">
        <w:rPr>
          <w:rFonts w:eastAsiaTheme="minorEastAsia"/>
        </w:rPr>
        <w:t>oxidation state</w:t>
      </w:r>
      <w:r w:rsidR="001F52E3">
        <w:rPr>
          <w:rFonts w:eastAsiaTheme="minorEastAsia"/>
        </w:rPr>
        <w:t>s</w:t>
      </w:r>
      <w:r w:rsidR="00E433F6" w:rsidRPr="00984316">
        <w:rPr>
          <w:rFonts w:eastAsiaTheme="minorEastAsia"/>
        </w:rPr>
        <w:t xml:space="preserve"> of each organic compound</w:t>
      </w:r>
      <w:r w:rsidR="00043003" w:rsidRPr="00984316">
        <w:rPr>
          <w:rFonts w:eastAsiaTheme="minorEastAsia"/>
        </w:rPr>
        <w:t xml:space="preserve"> (</w:t>
      </w:r>
      <w:r w:rsidR="00E35340" w:rsidRPr="00984316">
        <w:rPr>
          <w:rFonts w:eastAsiaTheme="minorEastAsia"/>
        </w:rPr>
        <w:t xml:space="preserve">SI </w:t>
      </w:r>
      <w:r w:rsidR="00E433F6" w:rsidRPr="00984316">
        <w:t xml:space="preserve">Table </w:t>
      </w:r>
      <w:r w:rsidR="005B7945" w:rsidRPr="00984316">
        <w:t>S</w:t>
      </w:r>
      <w:r w:rsidR="00467CF1" w:rsidRPr="00984316">
        <w:t>2</w:t>
      </w:r>
      <w:r w:rsidR="00043003" w:rsidRPr="00984316">
        <w:t>)</w:t>
      </w:r>
      <w:r w:rsidR="00E433F6" w:rsidRPr="00984316">
        <w:t>.</w:t>
      </w:r>
      <w:r w:rsidR="00613665" w:rsidRPr="00984316">
        <w:rPr>
          <w:rFonts w:eastAsiaTheme="minorEastAsia"/>
        </w:rPr>
        <w:t xml:space="preserve"> </w:t>
      </w:r>
    </w:p>
    <w:p w14:paraId="4BB5BB63" w14:textId="2BBB8998" w:rsidR="001B0937" w:rsidRPr="00984316" w:rsidRDefault="0007351E" w:rsidP="00EE1A20">
      <w:pPr>
        <w:rPr>
          <w:rFonts w:eastAsiaTheme="minorEastAsia"/>
        </w:rPr>
      </w:pPr>
      <w:r w:rsidRPr="00984316">
        <w:rPr>
          <w:rFonts w:eastAsiaTheme="minorEastAsia"/>
        </w:rPr>
        <w:t xml:space="preserve">The </w:t>
      </w:r>
      <w:r w:rsidR="001F52E3">
        <w:rPr>
          <w:rFonts w:eastAsiaTheme="minorEastAsia"/>
        </w:rPr>
        <w:t xml:space="preserve">microbial </w:t>
      </w:r>
      <w:r w:rsidRPr="00984316">
        <w:rPr>
          <w:rFonts w:eastAsiaTheme="minorEastAsia"/>
        </w:rPr>
        <w:t>C</w:t>
      </w:r>
      <w:r w:rsidR="001F52E3">
        <w:rPr>
          <w:rFonts w:eastAsiaTheme="minorEastAsia"/>
        </w:rPr>
        <w:t>:</w:t>
      </w:r>
      <w:r w:rsidRPr="00984316">
        <w:rPr>
          <w:rFonts w:eastAsiaTheme="minorEastAsia"/>
        </w:rPr>
        <w:t xml:space="preserve">N ratio is assumed to be </w:t>
      </w:r>
      <m:oMath>
        <m:sSub>
          <m:sSubPr>
            <m:ctrlPr>
              <w:rPr>
                <w:rFonts w:ascii="Cambria Math" w:eastAsiaTheme="minorEastAsia" w:hAnsi="Cambria Math"/>
                <w:i/>
              </w:rPr>
            </m:ctrlPr>
          </m:sSubPr>
          <m:e>
            <m:r>
              <w:rPr>
                <w:rFonts w:ascii="Cambria Math" w:eastAsiaTheme="minorEastAsia" w:hAnsi="Cambria Math"/>
              </w:rPr>
              <m:t>CN</m:t>
            </m:r>
          </m:e>
          <m:sub>
            <m:r>
              <w:rPr>
                <w:rFonts w:ascii="Cambria Math" w:eastAsiaTheme="minorEastAsia" w:hAnsi="Cambria Math"/>
              </w:rPr>
              <m:t>B</m:t>
            </m:r>
          </m:sub>
        </m:sSub>
        <m:r>
          <w:rPr>
            <w:rFonts w:ascii="Cambria Math" w:eastAsiaTheme="minorEastAsia" w:hAnsi="Cambria Math"/>
          </w:rPr>
          <m:t>≈</m:t>
        </m:r>
      </m:oMath>
      <w:r w:rsidRPr="00984316">
        <w:rPr>
          <w:rFonts w:eastAsiaTheme="minorEastAsia"/>
        </w:rPr>
        <w:t>1</w:t>
      </w:r>
      <w:r w:rsidR="00BC74F1" w:rsidRPr="00984316">
        <w:rPr>
          <w:rFonts w:eastAsiaTheme="minorEastAsia"/>
        </w:rPr>
        <w:t>6</w:t>
      </w:r>
      <w:r w:rsidR="00AE4071" w:rsidRPr="00984316">
        <w:rPr>
          <w:rFonts w:eastAsiaTheme="minorEastAsia"/>
        </w:rPr>
        <w:t xml:space="preserve"> </w:t>
      </w:r>
      <w:r w:rsidR="00073011" w:rsidRPr="00984316">
        <w:rPr>
          <w:rFonts w:eastAsiaTheme="minorEastAsia"/>
        </w:rPr>
        <w:fldChar w:fldCharType="begin"/>
      </w:r>
      <w:r w:rsidR="005B1964" w:rsidRPr="00984316">
        <w:rPr>
          <w:rFonts w:eastAsiaTheme="minorEastAsia"/>
        </w:rPr>
        <w:instrText xml:space="preserve"> ADDIN ZOTERO_ITEM CSL_CITATION {"citationID":"OqfG2IhP","properties":{"formattedCitation":"(Zhang and Elser, 2017)","plainCitation":"(Zhang and Elser, 2017)","noteIndex":0},"citationItems":[{"id":8957,"uris":["http://zotero.org/users/5408042/items/IU6QMIKC"],"itemData":{"id":8957,"type":"article-journal","abstract":"&lt;p&gt;Surveys of carbon:nitrogen:phosphorus ratios are available now for major groups of biota and for various aquatic and terrestrial biomes. However, while fungi play an important role in nutrient cycling in ecosystems, relatively little is known about their C:N:P stoichiometry and how it varies across taxonomic groups, functional guilds, and environmental conditions. Here we present the first systematic compilation of C:N:P data for fungi including four phyla (Ascomycota, Basidiomycota, Glomeromycota, and Zygomycota). The C, N, and P contents (percent of dry mass) of fungal biomass varied from 38 to 57%, 0.23 to 15%, and 0.040 to 5.5%, respectively. Median C:N:P stoichiometry for fungi was 250:16:1 (molar), remarkably similar to the canonical Redfield values. However, we found extremely broad variation in fungal C:N:P ratios around the central tendencies in C:N:P ratios. Lower C:P and N:P ratios were found in Ascomycota fungi than in Basidiomycota fungi while significantly lower C:N ratios (&lt;italic&gt;p&lt;/italic&gt; &amp;lt; 0.05) and higher N:P ratios (&lt;italic&gt;p&lt;/italic&gt; &amp;lt; 0.01) were found in ectomycorrhizal fungi than in saprotrophs. Furthermore, several fungal stoichiometric ratios were strongly correlated with geographic and abiotic environmental factors, especially latitude, precipitation, and temperature. The results have implications for understanding the roles that fungi play in function in symbioses and in soil nutrient cycling. Further work is needed on the effects of actual &lt;italic&gt;in situ&lt;/italic&gt; growth conditions of fungal growth on stoichiometry in the mycelium.&lt;/p&gt;","container-title":"Frontiers in Microbiology","DOI":"10.3389/fmicb.2017.01281","ISSN":"1664-302X","journalAbbreviation":"Front. Microbiol.","language":"English","note":"publisher: Frontiers","source":"Frontiers","title":"Carbon:Nitrogen:Phosphorus Stoichiometry in Fungi: A Meta-Analysis","title-short":"Carbon","URL":"https://www.frontiersin.org/journals/microbiology/articles/10.3389/fmicb.2017.01281/full","volume":"8","author":[{"family":"Zhang","given":"Ji"},{"family":"Elser","given":"James J."}],"accessed":{"date-parts":[["2024",3,15]]},"issued":{"date-parts":[["2017",7,14]]},"citation-key":"zhangCarbonNitrogenPhosphorus2017"}}],"schema":"https://github.com/citation-style-language/schema/raw/master/csl-citation.json"} </w:instrText>
      </w:r>
      <w:r w:rsidR="00073011" w:rsidRPr="00984316">
        <w:rPr>
          <w:rFonts w:eastAsiaTheme="minorEastAsia"/>
        </w:rPr>
        <w:fldChar w:fldCharType="separate"/>
      </w:r>
      <w:r w:rsidR="00073011" w:rsidRPr="00984316">
        <w:rPr>
          <w:rFonts w:ascii="Calibri" w:hAnsi="Calibri" w:cs="Calibri"/>
        </w:rPr>
        <w:t>(Zhang and Elser, 2017)</w:t>
      </w:r>
      <w:r w:rsidR="00073011" w:rsidRPr="00984316">
        <w:rPr>
          <w:rFonts w:eastAsiaTheme="minorEastAsia"/>
        </w:rPr>
        <w:fldChar w:fldCharType="end"/>
      </w:r>
      <w:r w:rsidRPr="00984316">
        <w:rPr>
          <w:rFonts w:eastAsiaTheme="minorEastAsia"/>
        </w:rPr>
        <w:t xml:space="preserve"> and the C</w:t>
      </w:r>
      <w:r w:rsidR="001F52E3">
        <w:rPr>
          <w:rFonts w:eastAsiaTheme="minorEastAsia"/>
        </w:rPr>
        <w:t>:</w:t>
      </w:r>
      <w:r w:rsidRPr="00984316">
        <w:rPr>
          <w:rFonts w:eastAsiaTheme="minorEastAsia"/>
        </w:rPr>
        <w:t xml:space="preserve">N </w:t>
      </w:r>
      <w:r w:rsidR="00AC164E" w:rsidRPr="00984316">
        <w:rPr>
          <w:rFonts w:eastAsiaTheme="minorEastAsia"/>
        </w:rPr>
        <w:t xml:space="preserve">ratio </w:t>
      </w:r>
      <w:r w:rsidRPr="00984316">
        <w:rPr>
          <w:rFonts w:eastAsiaTheme="minorEastAsia"/>
        </w:rPr>
        <w:t xml:space="preserve">of proteins </w:t>
      </w:r>
      <m:oMath>
        <m:sSub>
          <m:sSubPr>
            <m:ctrlPr>
              <w:rPr>
                <w:rFonts w:ascii="Cambria Math" w:eastAsiaTheme="minorEastAsia" w:hAnsi="Cambria Math"/>
                <w:i/>
              </w:rPr>
            </m:ctrlPr>
          </m:sSubPr>
          <m:e>
            <m:r>
              <w:rPr>
                <w:rFonts w:ascii="Cambria Math" w:eastAsiaTheme="minorEastAsia" w:hAnsi="Cambria Math"/>
              </w:rPr>
              <m:t>CN</m:t>
            </m:r>
          </m:e>
          <m:sub>
            <m:r>
              <w:rPr>
                <w:rFonts w:ascii="Cambria Math" w:eastAsiaTheme="minorEastAsia" w:hAnsi="Cambria Math"/>
              </w:rPr>
              <m:t>P</m:t>
            </m:r>
          </m:sub>
        </m:sSub>
        <m:r>
          <w:rPr>
            <w:rFonts w:ascii="Cambria Math" w:eastAsiaTheme="minorEastAsia" w:hAnsi="Cambria Math"/>
          </w:rPr>
          <m:t>≈</m:t>
        </m:r>
      </m:oMath>
      <w:r w:rsidRPr="00984316">
        <w:rPr>
          <w:rFonts w:eastAsiaTheme="minorEastAsia"/>
        </w:rPr>
        <w:t xml:space="preserve">3.2. </w:t>
      </w:r>
      <w:r w:rsidR="008C1E8A" w:rsidRPr="00984316">
        <w:rPr>
          <w:rFonts w:eastAsiaTheme="minorEastAsia"/>
        </w:rPr>
        <w:t>In C limited conditions, t</w:t>
      </w:r>
      <w:r w:rsidRPr="00984316">
        <w:rPr>
          <w:rFonts w:eastAsiaTheme="minorEastAsia"/>
        </w:rPr>
        <w:t xml:space="preserve">he fraction of necromass recycling into the protein pool using eq </w:t>
      </w:r>
      <w:r w:rsidRPr="00984316">
        <w:rPr>
          <w:rFonts w:eastAsiaTheme="minorEastAsia"/>
        </w:rPr>
        <w:fldChar w:fldCharType="begin"/>
      </w:r>
      <w:r w:rsidRPr="00984316">
        <w:rPr>
          <w:rFonts w:eastAsiaTheme="minorEastAsia"/>
        </w:rPr>
        <w:instrText xml:space="preserve"> REF m_P \h </w:instrText>
      </w:r>
      <w:r w:rsidR="00984316">
        <w:rPr>
          <w:rFonts w:eastAsiaTheme="minorEastAsia"/>
        </w:rPr>
        <w:instrText xml:space="preserve"> \* MERGEFORMAT </w:instrText>
      </w:r>
      <w:r w:rsidRPr="00984316">
        <w:rPr>
          <w:rFonts w:eastAsiaTheme="minorEastAsia"/>
        </w:rPr>
      </w:r>
      <w:r w:rsidRPr="00984316">
        <w:rPr>
          <w:rFonts w:eastAsiaTheme="minorEastAsia"/>
        </w:rPr>
        <w:fldChar w:fldCharType="separate"/>
      </w:r>
      <w:r w:rsidR="003E501E" w:rsidRPr="00984316">
        <w:t>(</w:t>
      </w:r>
      <w:r w:rsidR="003E501E" w:rsidRPr="00984316">
        <w:rPr>
          <w:noProof/>
        </w:rPr>
        <w:t>12</w:t>
      </w:r>
      <w:r w:rsidR="003E501E" w:rsidRPr="00984316">
        <w:t>)</w:t>
      </w:r>
      <w:r w:rsidRPr="00984316">
        <w:rPr>
          <w:rFonts w:eastAsiaTheme="minorEastAsia"/>
        </w:rPr>
        <w:fldChar w:fldCharType="end"/>
      </w:r>
      <w:r w:rsidRPr="00984316">
        <w:rPr>
          <w:rFonts w:eastAsiaTheme="minorEastAsia"/>
        </w:rPr>
        <w:t xml:space="preserve">, yields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984316">
        <w:rPr>
          <w:rFonts w:eastAsiaTheme="minorEastAsia"/>
        </w:rPr>
        <w:t xml:space="preserve"> = 0.32, and other fractions recycling into lignin and lipid, carbonyl pools were estimated using the composition of fungal necromass from </w:t>
      </w:r>
      <w:r w:rsidRPr="00984316">
        <w:rPr>
          <w:rFonts w:ascii="Calibri" w:hAnsi="Calibri" w:cs="Calibri"/>
        </w:rPr>
        <w:t xml:space="preserve">Beidler et al. </w:t>
      </w:r>
      <w:r w:rsidRPr="00984316">
        <w:rPr>
          <w:rFonts w:eastAsiaTheme="minorEastAsia"/>
        </w:rPr>
        <w:fldChar w:fldCharType="begin"/>
      </w:r>
      <w:r w:rsidR="005B1964" w:rsidRPr="00984316">
        <w:rPr>
          <w:rFonts w:eastAsiaTheme="minorEastAsia"/>
        </w:rPr>
        <w:instrText xml:space="preserve"> ADDIN ZOTERO_ITEM CSL_CITATION {"citationID":"gdqp7iow","properties":{"formattedCitation":"(2020)","plainCitation":"(2020)","noteIndex":0},"citationItems":[{"id":8954,"uris":["http://zotero.org/users/5408042/items/DA84XKSM"],"itemData":{"id":8954,"type":"article-journal","abstract":"Fungal mycelium is increasingly recognized as a central component of soil biogeochemical cycling, yet our current understanding of the ecological controls on fungal necromass decomposition is limited to single sites and vegetation types. By deploying common fungal necromass substrates in a temperate oak savanna and hardwood forest in the midwestern USA, we assessed the generality of the rate at which high- and low-quality fungal necromass decomposes; further, we investigated how the decomposer ‘necrobiome’ varies both across and within sites under vegetation types dominated by either arbuscular or ectomycorrhizal plants. The effects of necromass quality on decay rate were robust to site and vegetation type differences, with high-quality fungal necromass decomposing, on average, 2.5 times faster during the initial stages of decay. Across vegetation types, bacterial and fungal communities present on decaying necromass differed from bulk soil microbial communities and were influenced by necromass quality. Moulds, yeasts and copiotrophic bacteria consistently dominated the necrobiome of high-quality fungal substrates. Synthesis. We show that regardless of differences in decay environments, high-quality fungal substrates decompose faster and support different types of decomposer micro-organisms when compared with low-quality fungal tissues. These findings help to refine our theoretical understanding of the dominant factors affecting fast cycling components of soil organic matter and the microbial communities associated with rapid decay.","container-title":"Journal of Ecology","DOI":"10.1111/1365-2745.13385","ISSN":"1365-2745","issue":"5","language":"en","license":"© 2020 British Ecological Society","note":"_eprint: https://onlinelibrary.wiley.com/doi/pdf/10.1111/1365-2745.13385","page":"1845-1859","source":"Wiley Online Library","title":"Substrate quality drives fungal necromass decay and decomposer community structure under contrasting vegetation types","volume":"108","author":[{"family":"Beidler","given":"Katilyn V."},{"family":"Phillips","given":"Richard P."},{"family":"Andrews","given":"Erin"},{"family":"Maillard","given":"François"},{"family":"Mushinski","given":"Ryan M."},{"family":"Kennedy","given":"Peter G."}],"issued":{"date-parts":[["2020"]]},"citation-key":"beidlerSubstrateQualityDrives2020"},"label":"page","suppress-author":true}],"schema":"https://github.com/citation-style-language/schema/raw/master/csl-citation.json"} </w:instrText>
      </w:r>
      <w:r w:rsidRPr="00984316">
        <w:rPr>
          <w:rFonts w:eastAsiaTheme="minorEastAsia"/>
        </w:rPr>
        <w:fldChar w:fldCharType="separate"/>
      </w:r>
      <w:r w:rsidRPr="00984316">
        <w:rPr>
          <w:rFonts w:ascii="Calibri" w:hAnsi="Calibri" w:cs="Calibri"/>
        </w:rPr>
        <w:t>(2020)</w:t>
      </w:r>
      <w:r w:rsidRPr="00984316">
        <w:rPr>
          <w:rFonts w:eastAsiaTheme="minorEastAsia"/>
        </w:rPr>
        <w:fldChar w:fldCharType="end"/>
      </w:r>
      <w:r w:rsidRPr="00984316">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=0.1</m:t>
        </m:r>
      </m:oMath>
      <w:r w:rsidRPr="00984316">
        <w:rPr>
          <w:rFonts w:eastAsiaTheme="minorEastAsia"/>
        </w:rPr>
        <w:t>,</w:t>
      </w:r>
      <w:r w:rsidRPr="00984316">
        <w:rPr>
          <w:rFonts w:ascii="Cambria Math" w:eastAsiaTheme="minorEastAsia" w:hAnsi="Cambria Math"/>
          <w:i/>
        </w:rPr>
        <w:t xml:space="preserve">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sub>
        </m:sSub>
        <m:r>
          <w:rPr>
            <w:rFonts w:ascii="Cambria Math" w:eastAsiaTheme="minorEastAsia" w:hAnsi="Cambria Math"/>
          </w:rPr>
          <m:t>=0.4</m:t>
        </m:r>
      </m:oMath>
      <w:r w:rsidRPr="0098431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sub>
        </m:sSub>
        <m:r>
          <w:rPr>
            <w:rFonts w:ascii="Cambria Math" w:eastAsiaTheme="minorEastAsia" w:hAnsi="Cambria Math"/>
          </w:rPr>
          <m:t>=0.05</m:t>
        </m:r>
      </m:oMath>
      <w:r w:rsidRPr="00984316">
        <w:rPr>
          <w:rFonts w:eastAsiaTheme="minorEastAsia"/>
        </w:rPr>
        <w:t xml:space="preserve">. Finally, the necromass fraction recycling into the carbohydrate pool yields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r>
          <w:rPr>
            <w:rFonts w:ascii="Cambria Math" w:eastAsiaTheme="minorEastAsia" w:hAnsi="Cambria Math"/>
          </w:rPr>
          <m:t>=0.13</m:t>
        </m:r>
      </m:oMath>
      <w:r w:rsidRPr="00984316">
        <w:rPr>
          <w:rFonts w:eastAsiaTheme="minorEastAsia"/>
        </w:rPr>
        <w:t xml:space="preserve">. </w:t>
      </w:r>
      <w:r w:rsidR="004A7519" w:rsidRPr="00984316">
        <w:rPr>
          <w:rFonts w:eastAsiaTheme="minorEastAsia"/>
        </w:rPr>
        <w:t xml:space="preserve">The scaling coefficient </w:t>
      </w:r>
      <m:oMath>
        <m:r>
          <w:rPr>
            <w:rFonts w:ascii="Cambria Math" w:eastAsiaTheme="minorEastAsia" w:hAnsi="Cambria Math"/>
          </w:rPr>
          <m:t>a</m:t>
        </m:r>
      </m:oMath>
      <w:r w:rsidR="00A76DD4" w:rsidRPr="00984316">
        <w:rPr>
          <w:rFonts w:eastAsiaTheme="minorEastAsia"/>
        </w:rPr>
        <w:t xml:space="preserve"> </w:t>
      </w:r>
      <w:r w:rsidR="004A7519" w:rsidRPr="00984316">
        <w:rPr>
          <w:rFonts w:eastAsiaTheme="minorEastAsia"/>
        </w:rPr>
        <w:t xml:space="preserve">was determined by adapting the value of </w:t>
      </w:r>
      <m:oMath>
        <m:r>
          <w:rPr>
            <w:rFonts w:ascii="Cambria Math" w:eastAsiaTheme="minorEastAsia" w:hAnsi="Cambria Math"/>
          </w:rPr>
          <m:t>a≈0.15</m:t>
        </m:r>
      </m:oMath>
      <w:r w:rsidR="004A7519" w:rsidRPr="00984316">
        <w:rPr>
          <w:rFonts w:eastAsiaTheme="minorEastAsia"/>
        </w:rPr>
        <w:t>, previously established for aromatic carbon, to lignin carbon</w:t>
      </w:r>
      <w:r w:rsidR="0099099F" w:rsidRPr="00984316">
        <w:rPr>
          <w:rFonts w:eastAsiaTheme="minorEastAsia"/>
        </w:rPr>
        <w:t xml:space="preserve"> </w:t>
      </w:r>
      <w:r w:rsidR="0099099F" w:rsidRPr="00984316">
        <w:rPr>
          <w:rFonts w:eastAsiaTheme="minorEastAsia"/>
        </w:rPr>
        <w:fldChar w:fldCharType="begin"/>
      </w:r>
      <w:r w:rsidR="005B1964" w:rsidRPr="00984316">
        <w:rPr>
          <w:rFonts w:eastAsiaTheme="minorEastAsia"/>
        </w:rPr>
        <w:instrText xml:space="preserve"> ADDIN ZOTERO_ITEM CSL_CITATION {"citationID":"5qq8QyUe","properties":{"formattedCitation":"(Chakrawal et al., 2024a)","plainCitation":"(Chakrawal et al., 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D."},{"family":"Manzoni","given":"Stefano"}],"accessed":{"date-parts":[["2024",2,13]]},"issued":{"date-parts":[["2024",2,11]]},"citation-key":"chakrawalModellingOptimalLigninolytic2024"}}],"schema":"https://github.com/citation-style-language/schema/raw/master/csl-citation.json"} </w:instrText>
      </w:r>
      <w:r w:rsidR="0099099F" w:rsidRPr="00984316">
        <w:rPr>
          <w:rFonts w:eastAsiaTheme="minorEastAsia"/>
        </w:rPr>
        <w:fldChar w:fldCharType="separate"/>
      </w:r>
      <w:r w:rsidR="005B1964" w:rsidRPr="00984316">
        <w:rPr>
          <w:rFonts w:ascii="Calibri" w:hAnsi="Calibri" w:cs="Calibri"/>
        </w:rPr>
        <w:t>(Chakrawal et al., 2024a)</w:t>
      </w:r>
      <w:r w:rsidR="0099099F" w:rsidRPr="00984316">
        <w:rPr>
          <w:rFonts w:eastAsiaTheme="minorEastAsia"/>
        </w:rPr>
        <w:fldChar w:fldCharType="end"/>
      </w:r>
      <w:r w:rsidR="0099099F" w:rsidRPr="00984316">
        <w:rPr>
          <w:rFonts w:eastAsiaTheme="minorEastAsia"/>
        </w:rPr>
        <w:t>.</w:t>
      </w:r>
      <w:r w:rsidR="006A1071" w:rsidRPr="00984316">
        <w:rPr>
          <w:rFonts w:eastAsiaTheme="minorEastAsia"/>
        </w:rPr>
        <w:t xml:space="preserve"> By scaling aromatic C to lignin C in the </w:t>
      </w:r>
      <m:oMath>
        <m:r>
          <w:rPr>
            <w:rFonts w:ascii="Cambria Math" w:eastAsiaTheme="minorEastAsia" w:hAnsi="Cambria Math"/>
          </w:rPr>
          <m:t>p</m:t>
        </m:r>
      </m:oMath>
      <w:r w:rsidR="006A1071" w:rsidRPr="00984316">
        <w:rPr>
          <w:rFonts w:eastAsiaTheme="minorEastAsia"/>
        </w:rPr>
        <w:t>-function (approximating, 55% of lignin is aromatic C, see supplementary Fig</w:t>
      </w:r>
      <w:r w:rsidR="00612EDB" w:rsidRPr="00984316">
        <w:rPr>
          <w:rFonts w:eastAsiaTheme="minorEastAsia"/>
        </w:rPr>
        <w:t>ure</w:t>
      </w:r>
      <w:r w:rsidR="006A1071" w:rsidRPr="00984316">
        <w:rPr>
          <w:rFonts w:eastAsiaTheme="minorEastAsia"/>
        </w:rPr>
        <w:t xml:space="preserve"> </w:t>
      </w:r>
      <w:r w:rsidR="00612EDB" w:rsidRPr="00984316">
        <w:rPr>
          <w:rFonts w:eastAsiaTheme="minorEastAsia"/>
        </w:rPr>
        <w:t>S3</w:t>
      </w:r>
      <w:r w:rsidR="006A1071" w:rsidRPr="00984316">
        <w:rPr>
          <w:rFonts w:eastAsiaTheme="minorEastAsia"/>
        </w:rPr>
        <w:t xml:space="preserve">), we estimated </w:t>
      </w:r>
      <m:oMath>
        <m:r>
          <w:rPr>
            <w:rFonts w:ascii="Cambria Math" w:eastAsiaTheme="minorEastAsia" w:hAnsi="Cambria Math"/>
          </w:rPr>
          <m:t>a = 0.28</m:t>
        </m:r>
      </m:oMath>
      <w:r w:rsidR="004F0FBC" w:rsidRPr="00984316">
        <w:rPr>
          <w:rFonts w:eastAsiaTheme="minorEastAsia"/>
        </w:rPr>
        <w:t>.</w:t>
      </w:r>
    </w:p>
    <w:p w14:paraId="499512E5" w14:textId="1C2EF785" w:rsidR="00E73C60" w:rsidRPr="00984316" w:rsidRDefault="0007351E" w:rsidP="0007351E">
      <w:r w:rsidRPr="00984316">
        <w:rPr>
          <w:rFonts w:eastAsiaTheme="minorEastAsia"/>
        </w:rPr>
        <w:t>The initial conditions for the organic compounds were directly set from observ</w:t>
      </w:r>
      <w:r w:rsidR="001F52E3">
        <w:rPr>
          <w:rFonts w:eastAsiaTheme="minorEastAsia"/>
        </w:rPr>
        <w:t>ations</w:t>
      </w:r>
      <w:r w:rsidRPr="00984316">
        <w:rPr>
          <w:rFonts w:eastAsiaTheme="minorEastAsia"/>
        </w:rPr>
        <w:t xml:space="preserve"> using initial fractions</w:t>
      </w:r>
      <w:r w:rsidR="004E00BD" w:rsidRPr="00984316">
        <w:rPr>
          <w:rFonts w:eastAsiaTheme="minorEastAsia"/>
        </w:rPr>
        <w:t xml:space="preserve"> and initial mass of </w:t>
      </w:r>
      <w:r w:rsidR="001F52E3">
        <w:rPr>
          <w:rFonts w:eastAsiaTheme="minorEastAsia"/>
        </w:rPr>
        <w:t xml:space="preserve">the </w:t>
      </w:r>
      <w:r w:rsidR="004E00BD" w:rsidRPr="00984316">
        <w:rPr>
          <w:rFonts w:eastAsiaTheme="minorEastAsia"/>
        </w:rPr>
        <w:t>litter sample</w:t>
      </w:r>
      <w:r w:rsidR="001F52E3">
        <w:rPr>
          <w:rFonts w:eastAsiaTheme="minorEastAsia"/>
        </w:rPr>
        <w:t>s</w:t>
      </w:r>
      <w:r w:rsidRPr="00984316">
        <w:rPr>
          <w:rFonts w:eastAsiaTheme="minorEastAsia"/>
        </w:rPr>
        <w:t xml:space="preserve">. The inorganic N supply rate,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m:t>
        </m:r>
      </m:oMath>
      <w:r w:rsidRPr="00984316">
        <w:rPr>
          <w:rFonts w:eastAsiaTheme="minorEastAsia"/>
        </w:rPr>
        <w:t xml:space="preserve"> was estimated as maximum rate of N accumulation </w:t>
      </w:r>
      <w:r w:rsidR="001F52E3">
        <w:rPr>
          <w:rFonts w:eastAsiaTheme="minorEastAsia"/>
        </w:rPr>
        <w:t>in</w:t>
      </w:r>
      <w:r w:rsidRPr="00984316">
        <w:rPr>
          <w:rFonts w:eastAsiaTheme="minorEastAsia"/>
        </w:rPr>
        <w:t xml:space="preserve"> each litter incubation. The remaining five rate constants were </w:t>
      </w:r>
      <w:r w:rsidRPr="00984316">
        <w:rPr>
          <w:rFonts w:eastAsiaTheme="minorEastAsia"/>
        </w:rPr>
        <w:lastRenderedPageBreak/>
        <w:t>estimated as best-fitt</w:t>
      </w:r>
      <w:r w:rsidR="001F52E3">
        <w:rPr>
          <w:rFonts w:eastAsiaTheme="minorEastAsia"/>
        </w:rPr>
        <w:t>ing</w:t>
      </w:r>
      <w:r w:rsidRPr="00984316">
        <w:rPr>
          <w:rFonts w:eastAsiaTheme="minorEastAsia"/>
        </w:rPr>
        <w:t xml:space="preserve"> parameter</w:t>
      </w:r>
      <w:r w:rsidR="001F52E3">
        <w:rPr>
          <w:rFonts w:eastAsiaTheme="minorEastAsia"/>
        </w:rPr>
        <w:t>s</w:t>
      </w:r>
      <w:r w:rsidRPr="00984316">
        <w:rPr>
          <w:rFonts w:eastAsiaTheme="minorEastAsia"/>
        </w:rPr>
        <w:t xml:space="preserve"> by least-square method using observed time series of </w:t>
      </w:r>
      <w:r w:rsidRPr="00984316">
        <w:t>carbohydrates, proteins, lignins, lipids, and carbonyls pools obtained from the molecular mixing model by processing NMR data. We used</w:t>
      </w:r>
      <w:r w:rsidR="004E00BD" w:rsidRPr="00984316">
        <w:t xml:space="preserve"> </w:t>
      </w:r>
      <w:proofErr w:type="spellStart"/>
      <w:r w:rsidR="004E00BD" w:rsidRPr="00984316">
        <w:t>scipy.integrate.solve_ivp</w:t>
      </w:r>
      <w:proofErr w:type="spellEnd"/>
      <w:r w:rsidR="004E00BD" w:rsidRPr="00984316">
        <w:t xml:space="preserve"> with </w:t>
      </w:r>
      <w:r w:rsidR="001F52E3">
        <w:t xml:space="preserve">the </w:t>
      </w:r>
      <w:r w:rsidR="004E00BD" w:rsidRPr="00984316">
        <w:t xml:space="preserve">RK45 </w:t>
      </w:r>
      <w:r w:rsidR="001F52E3">
        <w:t>ordinary differential equation</w:t>
      </w:r>
      <w:r w:rsidR="001F52E3" w:rsidRPr="00984316">
        <w:t xml:space="preserve"> </w:t>
      </w:r>
      <w:r w:rsidR="004E00BD" w:rsidRPr="00984316">
        <w:t xml:space="preserve">solver to solve the </w:t>
      </w:r>
      <w:r w:rsidR="00564A8A" w:rsidRPr="00984316">
        <w:t xml:space="preserve">system of differential equations, and </w:t>
      </w:r>
      <w:proofErr w:type="spellStart"/>
      <w:r w:rsidRPr="00984316">
        <w:t>scipy.optimize.least_squares</w:t>
      </w:r>
      <w:proofErr w:type="spellEnd"/>
      <w:r w:rsidRPr="00984316">
        <w:t xml:space="preserve"> for fitting the model to data</w:t>
      </w:r>
      <w:r w:rsidR="0094528C" w:rsidRPr="00984316">
        <w:t xml:space="preserve">. </w:t>
      </w:r>
      <w:r w:rsidR="002376CB" w:rsidRPr="00984316">
        <w:t>T</w:t>
      </w:r>
      <w:r w:rsidR="005D2136" w:rsidRPr="00984316">
        <w:t xml:space="preserve">he </w:t>
      </w:r>
      <w:r w:rsidR="00CE32CF" w:rsidRPr="00984316">
        <w:t>least-square solver</w:t>
      </w:r>
      <w:r w:rsidR="002376CB" w:rsidRPr="00984316">
        <w:t xml:space="preserve"> minimized </w:t>
      </w:r>
      <w:r w:rsidR="00B30490" w:rsidRPr="00984316">
        <w:t>the</w:t>
      </w:r>
      <w:r w:rsidR="00CE32CF" w:rsidRPr="00984316">
        <w:t xml:space="preserve"> mean square</w:t>
      </w:r>
      <w:r w:rsidR="005D2136" w:rsidRPr="00984316">
        <w:t>d</w:t>
      </w:r>
      <w:r w:rsidR="00CE32CF" w:rsidRPr="00984316">
        <w:t xml:space="preserve"> error computed </w:t>
      </w:r>
      <w:r w:rsidR="00EC7E21" w:rsidRPr="00984316">
        <w:t>from</w:t>
      </w:r>
      <w:r w:rsidR="00CE32CF" w:rsidRPr="00984316">
        <w:t xml:space="preserve"> </w:t>
      </w:r>
      <w:r w:rsidR="001F52E3">
        <w:t xml:space="preserve">the </w:t>
      </w:r>
      <w:r w:rsidR="00CE32CF" w:rsidRPr="00984316">
        <w:t>augmented observation vector contain</w:t>
      </w:r>
      <w:r w:rsidR="00D16278" w:rsidRPr="00984316">
        <w:t xml:space="preserve">ing all five organic compounds and a corresponding </w:t>
      </w:r>
      <w:r w:rsidR="00E54D45" w:rsidRPr="00984316">
        <w:t xml:space="preserve">vector of </w:t>
      </w:r>
      <w:r w:rsidR="00D16278" w:rsidRPr="00984316">
        <w:t xml:space="preserve">model simulated values at </w:t>
      </w:r>
      <w:r w:rsidR="001F52E3">
        <w:t xml:space="preserve">the </w:t>
      </w:r>
      <w:r w:rsidR="00D16278" w:rsidRPr="00984316">
        <w:t xml:space="preserve">observation time points. </w:t>
      </w:r>
      <w:r w:rsidR="00FE0F19" w:rsidRPr="00984316">
        <w:t xml:space="preserve">For faster convergence of </w:t>
      </w:r>
      <w:r w:rsidR="001F52E3">
        <w:t xml:space="preserve">the </w:t>
      </w:r>
      <w:r w:rsidR="00FE0F19" w:rsidRPr="00984316">
        <w:t>least-square solver,</w:t>
      </w:r>
      <w:r w:rsidR="006D35F0" w:rsidRPr="00984316">
        <w:t xml:space="preserve"> we normalized the simulated and observed </w:t>
      </w:r>
      <w:r w:rsidR="00F160D2" w:rsidRPr="00984316">
        <w:t xml:space="preserve">values </w:t>
      </w:r>
      <w:r w:rsidR="006D35F0" w:rsidRPr="00984316">
        <w:t xml:space="preserve">by the maximum </w:t>
      </w:r>
      <w:r w:rsidR="00F160D2" w:rsidRPr="00984316">
        <w:t xml:space="preserve">observed </w:t>
      </w:r>
      <w:r w:rsidR="00226363" w:rsidRPr="00984316">
        <w:t>mass remaining in the respective organic compound cla</w:t>
      </w:r>
      <w:r w:rsidR="00C33165" w:rsidRPr="00984316">
        <w:t>s</w:t>
      </w:r>
      <w:r w:rsidR="00226363" w:rsidRPr="00984316">
        <w:t>s</w:t>
      </w:r>
      <w:r w:rsidR="00053F67" w:rsidRPr="00984316">
        <w:t>.</w:t>
      </w:r>
      <w:r w:rsidR="000C6888" w:rsidRPr="00984316">
        <w:t xml:space="preserve"> </w:t>
      </w:r>
    </w:p>
    <w:p w14:paraId="007F0C27" w14:textId="1749D3F5" w:rsidR="00987139" w:rsidRPr="00984316" w:rsidRDefault="00E73C60" w:rsidP="0007351E">
      <w:r w:rsidRPr="00984316">
        <w:t xml:space="preserve">Due to </w:t>
      </w:r>
      <w:r w:rsidR="009D3DAF" w:rsidRPr="00984316">
        <w:t>time consuming and expansive NMR measurement</w:t>
      </w:r>
      <w:r w:rsidR="00700B0B" w:rsidRPr="00984316">
        <w:t>s</w:t>
      </w:r>
      <w:r w:rsidRPr="00984316">
        <w:t>, not all studies reported total C and N loss, and NMR data at the same time resolution</w:t>
      </w:r>
      <w:r w:rsidR="00095CA4" w:rsidRPr="00984316">
        <w:t xml:space="preserve">. For instance, </w:t>
      </w:r>
      <w:r w:rsidRPr="00984316">
        <w:t xml:space="preserve">if there was </w:t>
      </w:r>
      <w:r w:rsidR="00095CA4" w:rsidRPr="00984316">
        <w:t>a greater</w:t>
      </w:r>
      <w:r w:rsidRPr="00984316">
        <w:t xml:space="preserve"> number of data points in total N </w:t>
      </w:r>
      <w:r w:rsidR="00095CA4" w:rsidRPr="00984316">
        <w:t xml:space="preserve">than proteins estimated from NMR </w:t>
      </w:r>
      <w:r w:rsidR="00D5296B" w:rsidRPr="00984316">
        <w:t xml:space="preserve">then </w:t>
      </w:r>
      <w:r w:rsidR="00D660A6" w:rsidRPr="00984316">
        <w:t>total N was also included in the observation vector</w:t>
      </w:r>
      <w:r w:rsidR="00D5296B" w:rsidRPr="00984316">
        <w:t xml:space="preserve"> during model calibration.</w:t>
      </w:r>
      <w:r w:rsidR="00BD1124" w:rsidRPr="00984316">
        <w:t xml:space="preserve"> Moreover, we assumed 50% C content of litter when not reported.   </w:t>
      </w:r>
    </w:p>
    <w:p w14:paraId="309621CD" w14:textId="13BA8D3F" w:rsidR="00380D1D" w:rsidRPr="00984316" w:rsidRDefault="0094528C" w:rsidP="0007351E">
      <w:r w:rsidRPr="00984316">
        <w:t>W</w:t>
      </w:r>
      <w:r w:rsidR="0075185D" w:rsidRPr="00984316">
        <w:t xml:space="preserve">e calculated Nash–Sutcliffe </w:t>
      </w:r>
      <w:r w:rsidR="0066259D" w:rsidRPr="00984316">
        <w:t xml:space="preserve">modeling </w:t>
      </w:r>
      <w:r w:rsidR="0075185D" w:rsidRPr="00984316">
        <w:t xml:space="preserve">efficiency coefficient </w:t>
      </w:r>
      <w:r w:rsidR="000A3E25" w:rsidRPr="00984316">
        <w:t>(NSE)</w:t>
      </w:r>
      <w:r w:rsidR="0007351E" w:rsidRPr="00984316">
        <w:t xml:space="preserve"> and root mean squared error (RMSE) as model performance metrics</w:t>
      </w:r>
      <w:r w:rsidR="0066259D" w:rsidRPr="00984316">
        <w:t xml:space="preserve"> </w:t>
      </w:r>
      <w:r w:rsidR="0066259D" w:rsidRPr="00984316">
        <w:fldChar w:fldCharType="begin"/>
      </w:r>
      <w:r w:rsidR="005B1964" w:rsidRPr="00984316">
        <w:instrText xml:space="preserve"> ADDIN ZOTERO_ITEM CSL_CITATION {"citationID":"bGObXoy0","properties":{"formattedCitation":"(Janssen and Heuberger, 1995)","plainCitation":"(Janssen and Heuberger, 1995)","noteIndex":0},"citationItems":[{"id":11670,"uris":["http://zotero.org/users/5408042/items/QB65M4CD"],"itemData":{"id":11670,"type":"article-journal","abstract":"Model calibration is a critical phase in the modelling process, and the need for a well-established calibration strategy is obvious. Therefore a systematic approach for model calibration is proposed which is guided by the intended model use, and which is supported by adequate techniques, prior knowledge and expert judgement. The success of calibration will be primarily limited by the nature, amount and quality of the available data, in relation to the complexity of the model; additional limitations are the effectiveness of the applied techniques and the availability of time, man- and computer power, adequate expertise and financial resources. These limitations will often preclude a unique calibrated model. As a consequence, calibration studies should provide information on the non-uniqueness and/or uncertainty which will be left in the model (parameters) after calibration, and this uncertainty should be adequately accounted for in subsequent model applications.","collection-title":"Modelling Water, Carbon and Nutrient Cycles in Forests","container-title":"Ecological Modelling","DOI":"10.1016/0304-3800(95)00084-9","ISSN":"0304-3800","issue":"1","journalAbbreviation":"Ecological Modelling","page":"55-66","source":"ScienceDirect","title":"Calibration of process-oriented models","volume":"83","author":[{"family":"Janssen","given":"P. H. M."},{"family":"Heuberger","given":"P. S. C."}],"issued":{"date-parts":[["1995",12,1]]},"citation-key":"janssenCalibrationProcessorientedModels1995"}}],"schema":"https://github.com/citation-style-language/schema/raw/master/csl-citation.json"} </w:instrText>
      </w:r>
      <w:r w:rsidR="0066259D" w:rsidRPr="00984316">
        <w:fldChar w:fldCharType="separate"/>
      </w:r>
      <w:r w:rsidR="0066259D" w:rsidRPr="00984316">
        <w:rPr>
          <w:rFonts w:ascii="Calibri" w:hAnsi="Calibri" w:cs="Calibri"/>
        </w:rPr>
        <w:t>(Janssen and Heuberger, 1995)</w:t>
      </w:r>
      <w:r w:rsidR="0066259D" w:rsidRPr="00984316">
        <w:fldChar w:fldCharType="end"/>
      </w:r>
      <w:r w:rsidR="00380D1D" w:rsidRPr="00984316">
        <w:t>. NSE values varies between negative infinity to 1, where NSE</w:t>
      </w:r>
      <w:r w:rsidR="002D7B50" w:rsidRPr="00984316">
        <w:t xml:space="preserve"> close to 1</w:t>
      </w:r>
      <w:r w:rsidR="00380D1D" w:rsidRPr="00984316">
        <w:t xml:space="preserve"> re</w:t>
      </w:r>
      <w:r w:rsidR="0008063A" w:rsidRPr="00984316">
        <w:t>flect</w:t>
      </w:r>
      <w:r w:rsidR="001F52E3">
        <w:t>s</w:t>
      </w:r>
      <w:r w:rsidR="0008063A" w:rsidRPr="00984316">
        <w:t xml:space="preserve"> a good </w:t>
      </w:r>
      <w:r w:rsidR="00380D1D" w:rsidRPr="00984316">
        <w:t>match between model simulation and observation</w:t>
      </w:r>
      <w:r w:rsidR="004E41DD">
        <w:t xml:space="preserve"> and values lower than 1 indicate that</w:t>
      </w:r>
      <w:r w:rsidR="008935D7" w:rsidRPr="00984316">
        <w:t xml:space="preserve"> </w:t>
      </w:r>
      <w:r w:rsidR="0037261B" w:rsidRPr="00984316">
        <w:t xml:space="preserve">the model parameters cannot be </w:t>
      </w:r>
      <w:r w:rsidR="00DB2852" w:rsidRPr="00984316">
        <w:t>reliably</w:t>
      </w:r>
      <w:r w:rsidR="0037261B" w:rsidRPr="00984316">
        <w:t xml:space="preserve"> obtained from the observations.</w:t>
      </w:r>
    </w:p>
    <w:p w14:paraId="63B8D40D" w14:textId="762ADAFA" w:rsidR="001B1508" w:rsidRPr="00984316" w:rsidRDefault="00DD4E62" w:rsidP="00994D72">
      <w:pPr>
        <w:pStyle w:val="Heading2"/>
      </w:pPr>
      <w:r>
        <w:t xml:space="preserve"> </w:t>
      </w:r>
      <w:r w:rsidR="001B1508" w:rsidRPr="00984316">
        <w:t>Four model scenarios</w:t>
      </w:r>
    </w:p>
    <w:p w14:paraId="44ABE312" w14:textId="1D142794" w:rsidR="001B1508" w:rsidRPr="00984316" w:rsidRDefault="001B1508" w:rsidP="001B1508">
      <w:r w:rsidRPr="00984316">
        <w:t xml:space="preserve">We defined four model scenarios to explore the interaction between lignin protection of carbohydrate and protein pools and its impact on </w:t>
      </w:r>
      <w:r w:rsidR="00672EE2" w:rsidRPr="00984316">
        <w:t xml:space="preserve">CUE </w:t>
      </w:r>
      <w:r w:rsidRPr="00984316">
        <w:t>resulting from investments in oxidative enzymes</w:t>
      </w:r>
      <w:r w:rsidR="003F019B" w:rsidRPr="00984316">
        <w:t xml:space="preserve"> (Figure 2)</w:t>
      </w:r>
      <w:r w:rsidRPr="00984316">
        <w:t>.</w:t>
      </w:r>
    </w:p>
    <w:p w14:paraId="1132F60B" w14:textId="6FAFECBA" w:rsidR="001B1508" w:rsidRPr="00984316" w:rsidRDefault="001B1508" w:rsidP="00196CF0">
      <w:pPr>
        <w:pStyle w:val="ListParagraph"/>
        <w:numPr>
          <w:ilvl w:val="0"/>
          <w:numId w:val="3"/>
        </w:numPr>
        <w:rPr>
          <w:rFonts w:eastAsiaTheme="minorEastAsia"/>
        </w:rPr>
      </w:pPr>
      <w:r w:rsidRPr="00984316">
        <w:t xml:space="preserve">The first model </w:t>
      </w:r>
      <w:r w:rsidRPr="00984316">
        <w:rPr>
          <w:bCs/>
        </w:rPr>
        <w:t>scenario</w:t>
      </w:r>
      <w:r w:rsidRPr="00984316">
        <w:t>, "NP</w:t>
      </w:r>
      <w:r w:rsidR="004D0A33" w:rsidRPr="00984316">
        <w:t>NE</w:t>
      </w:r>
      <w:r w:rsidRPr="00984316">
        <w:t xml:space="preserve">: no protection </w:t>
      </w:r>
      <w:r w:rsidR="00896176" w:rsidRPr="00984316">
        <w:t>no</w:t>
      </w:r>
      <w:r w:rsidR="0079314C" w:rsidRPr="00984316">
        <w:t xml:space="preserve"> oxidative</w:t>
      </w:r>
      <w:r w:rsidR="00896176" w:rsidRPr="00984316">
        <w:t xml:space="preserve"> enzyme cost</w:t>
      </w:r>
      <w:r w:rsidRPr="00984316">
        <w:t xml:space="preserve">" posits that the degradation rates of carbohydrates and proteins remain unaffected by lignin content, while microorganisms operate at maximum CUE without incurring additional costs </w:t>
      </w:r>
      <w:r w:rsidR="004E41DD">
        <w:t>for</w:t>
      </w:r>
      <w:r w:rsidR="004E41DD" w:rsidRPr="00984316">
        <w:t xml:space="preserve"> </w:t>
      </w:r>
      <w:r w:rsidRPr="00984316">
        <w:t>enzymatic activit</w:t>
      </w:r>
      <w:r w:rsidR="004E41DD">
        <w:t>y</w:t>
      </w:r>
      <w:r w:rsidRPr="00984316">
        <w:t>. This is achieved by setting the value</w:t>
      </w:r>
      <w:r w:rsidR="00920186" w:rsidRPr="00984316">
        <w:t xml:space="preserve">s of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 xml:space="preserve">, </m:t>
        </m:r>
      </m:oMath>
      <w:r w:rsidR="00920186" w:rsidRPr="0098431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920186" w:rsidRPr="00984316">
        <w:rPr>
          <w:rFonts w:eastAsiaTheme="minorEastAsia"/>
        </w:rPr>
        <w:t xml:space="preserve"> to 1</w:t>
      </w:r>
      <w:r w:rsidR="00E04F2E">
        <w:rPr>
          <w:rFonts w:eastAsiaTheme="minorEastAsia"/>
        </w:rPr>
        <w:t xml:space="preserve"> in eq (3)</w:t>
      </w:r>
      <w:r w:rsidR="00920186" w:rsidRPr="00984316">
        <w:rPr>
          <w:rFonts w:eastAsiaTheme="minorEastAsia"/>
        </w:rPr>
        <w:t xml:space="preserve">, and CUE to </w:t>
      </w:r>
      <m:oMath>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oMath>
      <w:r w:rsidR="00F80552">
        <w:rPr>
          <w:rFonts w:eastAsiaTheme="minorEastAsia"/>
        </w:rPr>
        <w:t xml:space="preserve"> in eq (6)</w:t>
      </w:r>
      <w:r w:rsidR="00D47EFC" w:rsidRPr="00984316">
        <w:rPr>
          <w:rFonts w:eastAsiaTheme="minorEastAsia"/>
        </w:rPr>
        <w:t>.</w:t>
      </w:r>
    </w:p>
    <w:p w14:paraId="6B15C8EE" w14:textId="594F9689" w:rsidR="001B1508" w:rsidRPr="00984316" w:rsidRDefault="001B1508" w:rsidP="00196CF0">
      <w:pPr>
        <w:pStyle w:val="ListParagraph"/>
        <w:numPr>
          <w:ilvl w:val="0"/>
          <w:numId w:val="3"/>
        </w:numPr>
        <w:rPr>
          <w:rFonts w:eastAsiaTheme="minorEastAsia"/>
        </w:rPr>
      </w:pPr>
      <w:r w:rsidRPr="00984316">
        <w:t xml:space="preserve">The second model </w:t>
      </w:r>
      <w:r w:rsidRPr="00984316">
        <w:rPr>
          <w:bCs/>
        </w:rPr>
        <w:t>scenario</w:t>
      </w:r>
      <w:r w:rsidRPr="00984316">
        <w:t>, “NP</w:t>
      </w:r>
      <w:r w:rsidR="00060E23" w:rsidRPr="00984316">
        <w:t>WE</w:t>
      </w:r>
      <w:r w:rsidRPr="00984316">
        <w:t>: no protection with oxidative enzyme cost” maintains unaltered decomposition rates for carbohydrates and proteins despite the presence of lignin, but assumes a</w:t>
      </w:r>
      <w:r w:rsidR="004E41DD">
        <w:t xml:space="preserve"> C cost</w:t>
      </w:r>
      <w:r w:rsidRPr="00984316">
        <w:t xml:space="preserve"> </w:t>
      </w:r>
      <w:r w:rsidR="004E41DD">
        <w:t>for</w:t>
      </w:r>
      <w:r w:rsidRPr="00984316">
        <w:t xml:space="preserve"> oxidative enzyme production, leading to a proportional reduction in CUE. </w:t>
      </w:r>
      <w:commentRangeStart w:id="12"/>
      <w:commentRangeStart w:id="13"/>
      <w:r w:rsidRPr="00984316">
        <w:t xml:space="preserve">This </w:t>
      </w:r>
      <w:r w:rsidRPr="00984316">
        <w:rPr>
          <w:bCs/>
        </w:rPr>
        <w:t>scenario</w:t>
      </w:r>
      <w:r w:rsidRPr="00984316">
        <w:t xml:space="preserve"> is motivated from the production of ligninolytic enzymes for uptake of lignin like compound for growth and maintenance </w:t>
      </w:r>
      <w:r w:rsidRPr="00984316">
        <w:fldChar w:fldCharType="begin"/>
      </w:r>
      <w:r w:rsidR="005B1964" w:rsidRPr="00984316">
        <w:instrText xml:space="preserve"> ADDIN ZOTERO_ITEM CSL_CITATION {"citationID":"iOFgNDAR","properties":{"formattedCitation":"(del Cerro et al., 2021)","plainCitation":"(del Cerro et al., 2021)","noteIndex":0},"citationItems":[{"id":2175,"uris":["http://zotero.org/users/5408042/items/AQ2I2T9D"],"itemData":{"id":2175,"type":"article-journal","abstract":"Lignin is a biopolymer found in plant cell walls that accounts for 30% of the organic carbon in the biosphere. White-rot fungi (WRF) are considered the most efficient organisms at degrading lignin in nature. While lignin depolymerization by WRF has been extensively studied, the possibility that WRF are able to utilize lignin as a carbon source is still a matter of controversy. Here, we employ 13C-isotope labeling, systems biology approaches, and in vitro enzyme assays to demonstrate that two WRF, Trametes versicolor and Gelatoporia subvermispora, funnel carbon from lignin-derived aromatic compounds into central carbon metabolism via intracellular catabolic pathways. These results provide insights into global carbon cycling in soil ecosystems and furthermore establish a foundation for employing WRF in simultaneous lignin depolymerization and bioconversion to bioproducts—a key step toward enabling a sustainable bioeconomy.","container-title":"Proceedings of the National Academy of Sciences","DOI":"10.1073/pnas.2017381118","issue":"9","note":"publisher: Proceedings of the National Academy of Sciences","page":"e2017381118","source":"pnas.org (Atypon)","title":"Intracellular pathways for lignin catabolism in white-rot fungi","volume":"118","author":[{"family":"Cerro","given":"Carlos","non-dropping-particle":"del"},{"family":"Erickson","given":"Erika"},{"family":"Dong","given":"Tao"},{"family":"Wong","given":"Allison R."},{"family":"Eder","given":"Elizabeth K."},{"family":"Purvine","given":"Samuel O."},{"family":"Mitchell","given":"Hugh D."},{"family":"Weitz","given":"Karl K."},{"family":"Markillie","given":"Lye Meng"},{"family":"Burnet","given":"Meagan C."},{"family":"Hoyt","given":"David W."},{"family":"Chu","given":"Rosalie K."},{"family":"Cheng","given":"Jan-Fang"},{"family":"Ramirez","given":"Kelsey J."},{"family":"Katahira","given":"Rui"},{"family":"Xiong","given":"Wei"},{"family":"Himmel","given":"Michael E."},{"family":"Subramanian","given":"Venkataramanan"},{"family":"Linger","given":"Jeffrey G."},{"family":"Salvachúa","given":"Davinia"}],"issued":{"date-parts":[["2021",3,2]]},"citation-key":"delcerroIntracellularPathwaysLignin2021"}}],"schema":"https://github.com/citation-style-language/schema/raw/master/csl-citation.json"} </w:instrText>
      </w:r>
      <w:r w:rsidRPr="00984316">
        <w:fldChar w:fldCharType="separate"/>
      </w:r>
      <w:r w:rsidRPr="00984316">
        <w:rPr>
          <w:rFonts w:ascii="Calibri" w:hAnsi="Calibri" w:cs="Calibri"/>
        </w:rPr>
        <w:t>(del Cerro et al., 2021)</w:t>
      </w:r>
      <w:r w:rsidRPr="00984316">
        <w:fldChar w:fldCharType="end"/>
      </w:r>
      <w:commentRangeEnd w:id="12"/>
      <w:r w:rsidR="004E41DD">
        <w:rPr>
          <w:rStyle w:val="CommentReference"/>
        </w:rPr>
        <w:commentReference w:id="12"/>
      </w:r>
      <w:commentRangeEnd w:id="13"/>
      <w:r w:rsidR="00BC4510">
        <w:rPr>
          <w:rStyle w:val="CommentReference"/>
        </w:rPr>
        <w:commentReference w:id="13"/>
      </w:r>
      <w:r w:rsidRPr="00984316">
        <w:t xml:space="preserve">. In this </w:t>
      </w:r>
      <w:r w:rsidRPr="00984316">
        <w:rPr>
          <w:bCs/>
        </w:rPr>
        <w:t>scenario</w:t>
      </w:r>
      <w:r w:rsidRPr="00984316">
        <w:t xml:space="preserve"> of the model,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 xml:space="preserve">, </m:t>
        </m:r>
      </m:oMath>
      <w:r w:rsidRPr="0098431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Pr="00984316">
        <w:rPr>
          <w:rFonts w:eastAsiaTheme="minorEastAsia"/>
        </w:rPr>
        <w:t xml:space="preserve"> </w:t>
      </w:r>
      <w:r w:rsidR="002A5997" w:rsidRPr="00984316">
        <w:rPr>
          <w:rFonts w:eastAsiaTheme="minorEastAsia"/>
        </w:rPr>
        <w:t>were</w:t>
      </w:r>
      <w:r w:rsidRPr="00984316">
        <w:rPr>
          <w:rFonts w:eastAsiaTheme="minorEastAsia"/>
        </w:rPr>
        <w:t xml:space="preserve"> set to 1; however,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L</m:t>
            </m:r>
          </m:e>
        </m:d>
      </m:oMath>
      <w:r w:rsidRPr="00984316">
        <w:rPr>
          <w:rFonts w:eastAsiaTheme="minorEastAsia"/>
        </w:rPr>
        <w:t xml:space="preserve"> </w:t>
      </w:r>
      <w:r w:rsidR="004E41DD">
        <w:rPr>
          <w:rFonts w:eastAsiaTheme="minorEastAsia"/>
        </w:rPr>
        <w:t xml:space="preserve">in </w:t>
      </w:r>
      <w:r w:rsidR="004E41DD" w:rsidRPr="00984316">
        <w:rPr>
          <w:rFonts w:eastAsiaTheme="minorEastAsia"/>
        </w:rPr>
        <w:t xml:space="preserve">eq </w:t>
      </w:r>
      <w:r w:rsidR="004E41DD" w:rsidRPr="00984316">
        <w:rPr>
          <w:rFonts w:eastAsiaTheme="minorEastAsia"/>
        </w:rPr>
        <w:fldChar w:fldCharType="begin"/>
      </w:r>
      <w:r w:rsidR="004E41DD" w:rsidRPr="00984316">
        <w:rPr>
          <w:rFonts w:eastAsiaTheme="minorEastAsia"/>
        </w:rPr>
        <w:instrText xml:space="preserve"> REF CUE_f \h </w:instrText>
      </w:r>
      <w:r w:rsidR="004E41DD">
        <w:rPr>
          <w:rFonts w:eastAsiaTheme="minorEastAsia"/>
        </w:rPr>
        <w:instrText xml:space="preserve"> \* MERGEFORMAT </w:instrText>
      </w:r>
      <w:r w:rsidR="004E41DD" w:rsidRPr="00984316">
        <w:rPr>
          <w:rFonts w:eastAsiaTheme="minorEastAsia"/>
        </w:rPr>
      </w:r>
      <w:r w:rsidR="004E41DD" w:rsidRPr="00984316">
        <w:rPr>
          <w:rFonts w:eastAsiaTheme="minorEastAsia"/>
        </w:rPr>
        <w:fldChar w:fldCharType="separate"/>
      </w:r>
      <w:r w:rsidR="004E41DD" w:rsidRPr="00984316">
        <w:t>(</w:t>
      </w:r>
      <w:r w:rsidR="004E41DD" w:rsidRPr="00984316">
        <w:rPr>
          <w:noProof/>
        </w:rPr>
        <w:t>6</w:t>
      </w:r>
      <w:r w:rsidR="004E41DD" w:rsidRPr="00984316">
        <w:t>)</w:t>
      </w:r>
      <w:r w:rsidR="004E41DD" w:rsidRPr="00984316">
        <w:rPr>
          <w:rFonts w:eastAsiaTheme="minorEastAsia"/>
        </w:rPr>
        <w:fldChar w:fldCharType="end"/>
      </w:r>
      <w:r w:rsidR="004E41DD" w:rsidRPr="00984316">
        <w:rPr>
          <w:rFonts w:eastAsiaTheme="minorEastAsia"/>
        </w:rPr>
        <w:t xml:space="preserve"> </w:t>
      </w:r>
      <w:r w:rsidR="002A5997" w:rsidRPr="00984316">
        <w:rPr>
          <w:rFonts w:eastAsiaTheme="minorEastAsia"/>
        </w:rPr>
        <w:t>wa</w:t>
      </w:r>
      <w:r w:rsidRPr="00984316">
        <w:rPr>
          <w:rFonts w:eastAsiaTheme="minorEastAsia"/>
        </w:rPr>
        <w:t xml:space="preserve">s allowed to vary. </w:t>
      </w:r>
    </w:p>
    <w:p w14:paraId="3DCA307F" w14:textId="31F3B4AF" w:rsidR="001B1508" w:rsidRPr="00984316" w:rsidRDefault="001B1508" w:rsidP="00196CF0">
      <w:pPr>
        <w:pStyle w:val="ListParagraph"/>
        <w:numPr>
          <w:ilvl w:val="0"/>
          <w:numId w:val="3"/>
        </w:numPr>
        <w:rPr>
          <w:rFonts w:eastAsiaTheme="minorEastAsia"/>
        </w:rPr>
      </w:pPr>
      <w:r w:rsidRPr="00984316">
        <w:t xml:space="preserve">The third model </w:t>
      </w:r>
      <w:r w:rsidRPr="00984316">
        <w:rPr>
          <w:bCs/>
        </w:rPr>
        <w:t xml:space="preserve">scenario </w:t>
      </w:r>
      <w:r w:rsidRPr="00984316">
        <w:t>"P</w:t>
      </w:r>
      <w:r w:rsidR="002536CB" w:rsidRPr="00984316">
        <w:t>W</w:t>
      </w:r>
      <w:r w:rsidRPr="00984316">
        <w:t>O</w:t>
      </w:r>
      <w:r w:rsidR="00386EDC" w:rsidRPr="00984316">
        <w:t>E</w:t>
      </w:r>
      <w:r w:rsidRPr="00984316">
        <w:t>: protection with oxidative enzyme cost</w:t>
      </w:r>
      <w:r w:rsidR="00F406F0">
        <w:t xml:space="preserve">, </w:t>
      </w:r>
      <w:r w:rsidRPr="00984316">
        <w:t xml:space="preserve">integrates both lignin's </w:t>
      </w:r>
      <w:r w:rsidR="000A2936" w:rsidRPr="000A2936">
        <w:t>shielding</w:t>
      </w:r>
      <w:r w:rsidR="000A2936">
        <w:t xml:space="preserve"> </w:t>
      </w:r>
      <w:r w:rsidRPr="00984316">
        <w:t xml:space="preserve">effects and the accompanying costs of oxidative enzymatic activity. In this </w:t>
      </w:r>
      <w:r w:rsidRPr="00984316">
        <w:rPr>
          <w:bCs/>
        </w:rPr>
        <w:t>scenario</w:t>
      </w:r>
      <w:r w:rsidR="004E41DD">
        <w:rPr>
          <w:bCs/>
        </w:rPr>
        <w:t>,</w:t>
      </w:r>
      <w:r w:rsidRPr="00984316">
        <w:t xml:space="preserve">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oMath>
      <w:r w:rsidR="00411B0B">
        <w:rPr>
          <w:rFonts w:eastAsiaTheme="minorEastAsia"/>
        </w:rPr>
        <w:t xml:space="preserve"> were reduced at high lignin content</w:t>
      </w:r>
      <w:r w:rsidR="001E7C1F" w:rsidRPr="00984316">
        <w:rPr>
          <w:rFonts w:eastAsiaTheme="minorEastAsia"/>
        </w:rPr>
        <w:t>,</w:t>
      </w:r>
      <w:r w:rsidR="004E41DD">
        <w:rPr>
          <w:rFonts w:eastAsiaTheme="minorEastAsia"/>
        </w:rPr>
        <w:t xml:space="preserve"> but</w:t>
      </w:r>
      <w:r w:rsidR="001E7C1F"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Pr="00984316">
        <w:rPr>
          <w:rFonts w:eastAsiaTheme="minorEastAsia"/>
        </w:rPr>
        <w:t xml:space="preserve"> </w:t>
      </w:r>
      <w:r w:rsidR="002A5997" w:rsidRPr="00984316">
        <w:rPr>
          <w:rFonts w:eastAsiaTheme="minorEastAsia"/>
        </w:rPr>
        <w:t>wa</w:t>
      </w:r>
      <w:r w:rsidRPr="00984316">
        <w:rPr>
          <w:rFonts w:eastAsiaTheme="minorEastAsia"/>
        </w:rPr>
        <w:t>s set to 1</w:t>
      </w:r>
      <w:r w:rsidR="002A5997" w:rsidRPr="00984316">
        <w:rPr>
          <w:rFonts w:eastAsiaTheme="minorEastAsia"/>
        </w:rPr>
        <w:t xml:space="preserve"> </w:t>
      </w:r>
      <w:r w:rsidR="00285AE5">
        <w:rPr>
          <w:rFonts w:eastAsiaTheme="minorEastAsia"/>
        </w:rPr>
        <w:t xml:space="preserve">(in eq (3)) </w:t>
      </w:r>
      <w:r w:rsidR="002A5997" w:rsidRPr="00984316">
        <w:rPr>
          <w:rFonts w:eastAsiaTheme="minorEastAsia"/>
        </w:rPr>
        <w:t xml:space="preserve">to </w:t>
      </w:r>
      <w:r w:rsidR="000C5D4D">
        <w:rPr>
          <w:rFonts w:eastAsiaTheme="minorEastAsia"/>
        </w:rPr>
        <w:t xml:space="preserve">maintain a </w:t>
      </w:r>
      <w:del w:id="14" w:author="Stefano Manzoni" w:date="2025-06-30T09:43:00Z">
        <w:r w:rsidR="000C5D4D" w:rsidDel="00643120">
          <w:rPr>
            <w:rFonts w:eastAsiaTheme="minorEastAsia"/>
          </w:rPr>
          <w:delText xml:space="preserve">constant </w:delText>
        </w:r>
      </w:del>
      <w:ins w:id="15" w:author="Stefano Manzoni" w:date="2025-06-30T09:43:00Z">
        <w:r w:rsidR="00643120">
          <w:rPr>
            <w:rFonts w:eastAsiaTheme="minorEastAsia"/>
          </w:rPr>
          <w:t>fix</w:t>
        </w:r>
      </w:ins>
      <w:ins w:id="16" w:author="Stefano Manzoni" w:date="2025-06-30T09:44:00Z">
        <w:r w:rsidR="00643120">
          <w:rPr>
            <w:rFonts w:eastAsiaTheme="minorEastAsia"/>
          </w:rPr>
          <w:t>ed</w:t>
        </w:r>
      </w:ins>
      <w:ins w:id="17" w:author="Stefano Manzoni" w:date="2025-06-30T09:43:00Z">
        <w:r w:rsidR="00643120">
          <w:rPr>
            <w:rFonts w:eastAsiaTheme="minorEastAsia"/>
          </w:rPr>
          <w:t xml:space="preserve"> </w:t>
        </w:r>
      </w:ins>
      <w:r w:rsidR="00250B27">
        <w:rPr>
          <w:rFonts w:eastAsiaTheme="minorEastAsia"/>
        </w:rPr>
        <w:t xml:space="preserve">rate constant of decomposition for </w:t>
      </w:r>
      <w:r w:rsidR="000041BE" w:rsidRPr="00984316">
        <w:rPr>
          <w:rFonts w:eastAsiaTheme="minorEastAsia"/>
        </w:rPr>
        <w:t>lignin.</w:t>
      </w:r>
      <w:r w:rsidR="00C05414">
        <w:rPr>
          <w:rFonts w:eastAsiaTheme="minorEastAsia"/>
        </w:rPr>
        <w:t xml:space="preserve"> CUE decreases </w:t>
      </w:r>
      <w:r w:rsidR="00B84B6B">
        <w:rPr>
          <w:rFonts w:eastAsiaTheme="minorEastAsia"/>
        </w:rPr>
        <w:t xml:space="preserve">with increasing lignin content </w:t>
      </w:r>
      <w:r w:rsidR="00C05414">
        <w:rPr>
          <w:rFonts w:eastAsiaTheme="minorEastAsia"/>
        </w:rPr>
        <w:t>as</w:t>
      </w:r>
      <w:r w:rsidR="000041BE" w:rsidRPr="00984316">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L</m:t>
            </m:r>
          </m:e>
        </m:d>
      </m:oMath>
      <w:r w:rsidR="00C05414" w:rsidRPr="00984316">
        <w:rPr>
          <w:rFonts w:eastAsiaTheme="minorEastAsia"/>
        </w:rPr>
        <w:t xml:space="preserve"> </w:t>
      </w:r>
      <w:r w:rsidR="00C05414">
        <w:rPr>
          <w:rFonts w:eastAsiaTheme="minorEastAsia"/>
        </w:rPr>
        <w:t xml:space="preserve">in </w:t>
      </w:r>
      <w:r w:rsidR="00C05414" w:rsidRPr="00984316">
        <w:rPr>
          <w:rFonts w:eastAsiaTheme="minorEastAsia"/>
        </w:rPr>
        <w:t xml:space="preserve">eq </w:t>
      </w:r>
      <w:r w:rsidR="00C05414" w:rsidRPr="00984316">
        <w:rPr>
          <w:rFonts w:eastAsiaTheme="minorEastAsia"/>
        </w:rPr>
        <w:fldChar w:fldCharType="begin"/>
      </w:r>
      <w:r w:rsidR="00C05414" w:rsidRPr="00984316">
        <w:rPr>
          <w:rFonts w:eastAsiaTheme="minorEastAsia"/>
        </w:rPr>
        <w:instrText xml:space="preserve"> REF CUE_f \h </w:instrText>
      </w:r>
      <w:r w:rsidR="00C05414">
        <w:rPr>
          <w:rFonts w:eastAsiaTheme="minorEastAsia"/>
        </w:rPr>
        <w:instrText xml:space="preserve"> \* MERGEFORMAT </w:instrText>
      </w:r>
      <w:r w:rsidR="00C05414" w:rsidRPr="00984316">
        <w:rPr>
          <w:rFonts w:eastAsiaTheme="minorEastAsia"/>
        </w:rPr>
      </w:r>
      <w:r w:rsidR="00C05414" w:rsidRPr="00984316">
        <w:rPr>
          <w:rFonts w:eastAsiaTheme="minorEastAsia"/>
        </w:rPr>
        <w:fldChar w:fldCharType="separate"/>
      </w:r>
      <w:r w:rsidR="00C05414" w:rsidRPr="00984316">
        <w:t>(</w:t>
      </w:r>
      <w:r w:rsidR="00C05414" w:rsidRPr="00984316">
        <w:rPr>
          <w:noProof/>
        </w:rPr>
        <w:t>6</w:t>
      </w:r>
      <w:r w:rsidR="00C05414" w:rsidRPr="00984316">
        <w:t>)</w:t>
      </w:r>
      <w:r w:rsidR="00C05414" w:rsidRPr="00984316">
        <w:rPr>
          <w:rFonts w:eastAsiaTheme="minorEastAsia"/>
        </w:rPr>
        <w:fldChar w:fldCharType="end"/>
      </w:r>
      <w:r w:rsidR="00C05414" w:rsidRPr="00984316">
        <w:rPr>
          <w:rFonts w:eastAsiaTheme="minorEastAsia"/>
        </w:rPr>
        <w:t xml:space="preserve"> was allowed to vary</w:t>
      </w:r>
      <w:r w:rsidR="00B84B6B">
        <w:rPr>
          <w:rFonts w:eastAsiaTheme="minorEastAsia"/>
        </w:rPr>
        <w:t>.</w:t>
      </w:r>
    </w:p>
    <w:p w14:paraId="39065A39" w14:textId="591DC4DF" w:rsidR="007038B0" w:rsidRPr="00984316" w:rsidRDefault="00EC2782" w:rsidP="005C64DB">
      <w:pPr>
        <w:pStyle w:val="ListParagraph"/>
        <w:numPr>
          <w:ilvl w:val="0"/>
          <w:numId w:val="3"/>
        </w:numPr>
      </w:pPr>
      <w:r>
        <w:t>I</w:t>
      </w:r>
      <w:r w:rsidRPr="00984316">
        <w:t xml:space="preserve">n the fourth model </w:t>
      </w:r>
      <w:r w:rsidRPr="00984316">
        <w:rPr>
          <w:bCs/>
        </w:rPr>
        <w:t xml:space="preserve">scenario, </w:t>
      </w:r>
      <w:r w:rsidRPr="00984316">
        <w:t xml:space="preserve">"PWOV: protection with oxidative enzyme cost (varying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Pr="00984316">
        <w:t>)"</w:t>
      </w:r>
      <w:r w:rsidR="00FE5EF4">
        <w:t xml:space="preserve"> is similar to</w:t>
      </w:r>
      <w:ins w:id="18" w:author="Stefano Manzoni" w:date="2025-06-30T09:44:00Z">
        <w:r w:rsidR="00643120">
          <w:t xml:space="preserve"> </w:t>
        </w:r>
      </w:ins>
      <w:ins w:id="19" w:author="Stefano Manzoni" w:date="2025-06-30T09:45:00Z">
        <w:r w:rsidR="00643120">
          <w:t>the</w:t>
        </w:r>
      </w:ins>
      <w:r w:rsidR="00FE5EF4">
        <w:t xml:space="preserve"> third</w:t>
      </w:r>
      <w:ins w:id="20" w:author="Stefano Manzoni" w:date="2025-06-30T09:45:00Z">
        <w:r w:rsidR="00643120">
          <w:t>,</w:t>
        </w:r>
      </w:ins>
      <w:r w:rsidR="00FE5EF4">
        <w:t xml:space="preserve"> but </w:t>
      </w:r>
      <w:del w:id="21" w:author="Stefano Manzoni" w:date="2025-06-30T09:44:00Z">
        <w:r w:rsidR="00FE5EF4" w:rsidDel="00643120">
          <w:delText xml:space="preserve">the </w:delText>
        </w:r>
        <w:r w:rsidR="00FE5EF4" w:rsidRPr="00984316" w:rsidDel="00643120">
          <w:delText xml:space="preserve">varying </w:delText>
        </w:r>
      </w:del>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=1-p(L)</m:t>
        </m:r>
      </m:oMath>
      <w:r w:rsidR="00FE5EF4">
        <w:rPr>
          <w:rFonts w:eastAsiaTheme="minorEastAsia"/>
        </w:rPr>
        <w:t xml:space="preserve"> is allowed to vary </w:t>
      </w:r>
      <w:r w:rsidR="007F5149">
        <w:rPr>
          <w:rFonts w:eastAsiaTheme="minorEastAsia"/>
        </w:rPr>
        <w:t xml:space="preserve">in eq (3) to </w:t>
      </w:r>
      <w:r w:rsidR="00071ACB">
        <w:rPr>
          <w:rFonts w:eastAsiaTheme="minorEastAsia"/>
        </w:rPr>
        <w:t>implement temporal dynamic</w:t>
      </w:r>
      <w:ins w:id="22" w:author="Stefano Manzoni" w:date="2025-06-30T09:45:00Z">
        <w:r w:rsidR="00643120">
          <w:rPr>
            <w:rFonts w:eastAsiaTheme="minorEastAsia"/>
          </w:rPr>
          <w:t>s</w:t>
        </w:r>
      </w:ins>
      <w:r w:rsidR="00071ACB">
        <w:rPr>
          <w:rFonts w:eastAsiaTheme="minorEastAsia"/>
        </w:rPr>
        <w:t xml:space="preserve"> in the </w:t>
      </w:r>
      <w:r w:rsidR="00A95418">
        <w:rPr>
          <w:rFonts w:eastAsiaTheme="minorEastAsia"/>
        </w:rPr>
        <w:t xml:space="preserve">rate </w:t>
      </w:r>
      <w:r w:rsidR="00071ACB">
        <w:rPr>
          <w:rFonts w:eastAsiaTheme="minorEastAsia"/>
        </w:rPr>
        <w:t xml:space="preserve">constant of decomposition for </w:t>
      </w:r>
      <w:r w:rsidR="00071ACB" w:rsidRPr="00984316">
        <w:rPr>
          <w:rFonts w:eastAsiaTheme="minorEastAsia"/>
        </w:rPr>
        <w:t>lignin</w:t>
      </w:r>
      <w:r w:rsidR="00071ACB">
        <w:rPr>
          <w:rFonts w:eastAsiaTheme="minorEastAsia"/>
        </w:rPr>
        <w:t xml:space="preserve">. </w:t>
      </w:r>
    </w:p>
    <w:p w14:paraId="3A2F8F4D" w14:textId="7A47307A" w:rsidR="0075107F" w:rsidRPr="00984316" w:rsidRDefault="00331428" w:rsidP="00231EF3">
      <w:pPr>
        <w:keepNext/>
      </w:pPr>
      <w:r w:rsidRPr="00331428">
        <w:rPr>
          <w:noProof/>
        </w:rPr>
        <w:lastRenderedPageBreak/>
        <w:drawing>
          <wp:inline distT="0" distB="0" distL="0" distR="0" wp14:anchorId="181BC124" wp14:editId="582C8515">
            <wp:extent cx="5943600" cy="1403350"/>
            <wp:effectExtent l="0" t="0" r="0" b="6350"/>
            <wp:docPr id="20" name="Picture 19" descr="Chart&#10;&#10;AI-generated content may be incorrect.">
              <a:extLst xmlns:a="http://schemas.openxmlformats.org/drawingml/2006/main">
                <a:ext uri="{FF2B5EF4-FFF2-40B4-BE49-F238E27FC236}">
                  <a16:creationId xmlns:a16="http://schemas.microsoft.com/office/drawing/2014/main" id="{C23A4CAB-C069-71DC-E9A2-DE3C7BC6E8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Chart&#10;&#10;AI-generated content may be incorrect.">
                      <a:extLst>
                        <a:ext uri="{FF2B5EF4-FFF2-40B4-BE49-F238E27FC236}">
                          <a16:creationId xmlns:a16="http://schemas.microsoft.com/office/drawing/2014/main" id="{C23A4CAB-C069-71DC-E9A2-DE3C7BC6E872}"/>
                        </a:ext>
                      </a:extLst>
                    </pic:cNvPr>
                    <pic:cNvPicPr>
                      <a:picLocks noChangeAspect="1"/>
                    </pic:cNvPicPr>
                  </pic:nvPicPr>
                  <pic:blipFill>
                    <a:blip r:embed="rId12"/>
                    <a:stretch>
                      <a:fillRect/>
                    </a:stretch>
                  </pic:blipFill>
                  <pic:spPr>
                    <a:xfrm>
                      <a:off x="0" y="0"/>
                      <a:ext cx="5943600" cy="1403350"/>
                    </a:xfrm>
                    <a:prstGeom prst="rect">
                      <a:avLst/>
                    </a:prstGeom>
                  </pic:spPr>
                </pic:pic>
              </a:graphicData>
            </a:graphic>
          </wp:inline>
        </w:drawing>
      </w:r>
    </w:p>
    <w:p w14:paraId="65AA2996" w14:textId="408033FC" w:rsidR="002E2CBE" w:rsidRPr="00984316" w:rsidRDefault="00231EF3" w:rsidP="00946BE3">
      <w:pPr>
        <w:pStyle w:val="Caption"/>
      </w:pPr>
      <w:bookmarkStart w:id="23" w:name="_Ref198840442"/>
      <w:r w:rsidRPr="00984316">
        <w:t xml:space="preserve">Figure </w:t>
      </w:r>
      <w:r w:rsidR="003E501E">
        <w:fldChar w:fldCharType="begin"/>
      </w:r>
      <w:r w:rsidR="003E501E">
        <w:instrText xml:space="preserve"> SEQ Figure \* ARABIC </w:instrText>
      </w:r>
      <w:r w:rsidR="003E501E">
        <w:fldChar w:fldCharType="separate"/>
      </w:r>
      <w:r w:rsidR="003E501E" w:rsidRPr="00984316">
        <w:rPr>
          <w:noProof/>
        </w:rPr>
        <w:t>2</w:t>
      </w:r>
      <w:r w:rsidR="003E501E">
        <w:rPr>
          <w:noProof/>
        </w:rPr>
        <w:fldChar w:fldCharType="end"/>
      </w:r>
      <w:bookmarkEnd w:id="23"/>
      <w:r w:rsidRPr="00984316">
        <w:t xml:space="preserve"> </w:t>
      </w:r>
      <w:r w:rsidR="00446E83" w:rsidRPr="00984316">
        <w:t xml:space="preserve">Illustration of </w:t>
      </w:r>
      <w:r w:rsidR="007E1CE3">
        <w:t xml:space="preserve">the </w:t>
      </w:r>
      <w:r w:rsidR="00446E83" w:rsidRPr="00984316">
        <w:t>four modeling scenarios</w:t>
      </w:r>
      <w:r w:rsidR="00EB1B21" w:rsidRPr="00984316">
        <w:t xml:space="preserve"> </w:t>
      </w:r>
      <w:r w:rsidR="00446E83" w:rsidRPr="00984316">
        <w:t>described in section 2.5</w:t>
      </w:r>
      <w:r w:rsidR="00853269" w:rsidRPr="00984316">
        <w:t>,</w:t>
      </w:r>
      <w:r w:rsidR="0096157A" w:rsidRPr="00984316">
        <w:t xml:space="preserve"> </w:t>
      </w:r>
      <w:r w:rsidR="00853269" w:rsidRPr="00984316">
        <w:t xml:space="preserve">depicting </w:t>
      </w:r>
      <w:r w:rsidR="0096157A" w:rsidRPr="00984316">
        <w:t xml:space="preserve">the variation of </w:t>
      </w:r>
      <w:r w:rsidR="00853269" w:rsidRPr="00984316">
        <w:t>carbon use efficiency (CUE)</w:t>
      </w:r>
      <w:r w:rsidR="00D05E5B" w:rsidRPr="00984316">
        <w:t xml:space="preserve"> </w:t>
      </w:r>
      <w:r w:rsidR="0096157A" w:rsidRPr="00984316">
        <w:t>and</w:t>
      </w:r>
      <w:r w:rsidR="00A01DB5" w:rsidRPr="00984316">
        <w:t xml:space="preserve"> the</w:t>
      </w:r>
      <w:r w:rsidR="0096157A" w:rsidRPr="00984316">
        <w:t xml:space="preserve"> lignin </w:t>
      </w:r>
      <w:r w:rsidR="007E1CE3">
        <w:t xml:space="preserve">rate </w:t>
      </w:r>
      <w:r w:rsidR="0096157A" w:rsidRPr="00984316">
        <w:t>modifier</w:t>
      </w:r>
      <w:r w:rsidR="007E1CE3">
        <w:t>s</w:t>
      </w:r>
      <w:r w:rsidR="0096157A" w:rsidRPr="00984316">
        <w:t xml:space="preserve"> </w:t>
      </w:r>
      <w:r w:rsidR="004E41DD">
        <w:t>(</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E41DD">
        <w:rPr>
          <w:rFonts w:eastAsiaTheme="minorEastAsia"/>
        </w:rPr>
        <w:t xml:space="preserve">, with </w:t>
      </w:r>
      <w:r w:rsidR="004E41DD" w:rsidRPr="00621FDA">
        <w:rPr>
          <w:rFonts w:eastAsiaTheme="minorEastAsia"/>
          <w:i/>
          <w:iCs/>
        </w:rPr>
        <w:t>i</w:t>
      </w:r>
      <w:r w:rsidR="004E41DD">
        <w:rPr>
          <w:rFonts w:eastAsiaTheme="minorEastAsia"/>
        </w:rPr>
        <w:t xml:space="preserve"> indicating various litter compounds</w:t>
      </w:r>
      <w:r w:rsidR="004E41DD">
        <w:t xml:space="preserve">) </w:t>
      </w:r>
      <w:r w:rsidR="0096157A" w:rsidRPr="00984316">
        <w:t>as a function of lignin C fraction</w:t>
      </w:r>
      <w:r w:rsidR="00FD2993" w:rsidRPr="00984316">
        <w:t xml:space="preserve">. </w:t>
      </w:r>
      <w:r w:rsidR="00A01DB5" w:rsidRPr="00984316">
        <w:t xml:space="preserve">Red-shaded areas or lines represent the range of </w:t>
      </w:r>
      <w:r w:rsidR="007E1CE3">
        <w:t xml:space="preserve">CUE or </w:t>
      </w:r>
      <w:r w:rsidR="00A01DB5" w:rsidRPr="00984316">
        <w:t>rate modifiers associated with lignin fractions, while black lines depict the simulated relationships between CUE and lignin fractions under each model scenario in Figure 3</w:t>
      </w:r>
      <w:r w:rsidR="003E5960" w:rsidRPr="00984316">
        <w:rPr>
          <w:rFonts w:eastAsiaTheme="minorEastAsia"/>
        </w:rPr>
        <w:t xml:space="preserve">. In the panel </w:t>
      </w:r>
      <w:r w:rsidR="00D35BBC" w:rsidRPr="00984316">
        <w:rPr>
          <w:rFonts w:eastAsiaTheme="minorEastAsia"/>
        </w:rPr>
        <w:t>A</w:t>
      </w:r>
      <w:r w:rsidR="003E5960" w:rsidRPr="00984316">
        <w:rPr>
          <w:rFonts w:eastAsiaTheme="minorEastAsia"/>
        </w:rPr>
        <w:t xml:space="preserve">, the red area illustrates the plausible range of variation in CUE under different model </w:t>
      </w:r>
      <w:r w:rsidR="003E5960" w:rsidRPr="00984316">
        <w:rPr>
          <w:rFonts w:eastAsiaTheme="minorEastAsia"/>
          <w:bCs/>
        </w:rPr>
        <w:t>scenario</w:t>
      </w:r>
      <w:r w:rsidR="003E5960" w:rsidRPr="00984316">
        <w:rPr>
          <w:rFonts w:eastAsiaTheme="minorEastAsia"/>
        </w:rPr>
        <w:t xml:space="preserve">s—calculated based on a minimum and maximum degree of reduction of whole litter, set at 3.8 and 4.5, respectively, to determine </w:t>
      </w:r>
      <m:oMath>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oMath>
      <w:r w:rsidR="003E5960" w:rsidRPr="00984316">
        <w:rPr>
          <w:rFonts w:eastAsiaTheme="minorEastAsia"/>
        </w:rPr>
        <w:t xml:space="preserve">. </w:t>
      </w:r>
      <w:r w:rsidRPr="00984316">
        <w:t xml:space="preserve">Model </w:t>
      </w:r>
      <w:r w:rsidR="00FD2993" w:rsidRPr="00984316">
        <w:t xml:space="preserve">scenarios </w:t>
      </w:r>
      <w:r w:rsidRPr="00984316">
        <w:t>legends are as follows</w:t>
      </w:r>
      <w:r w:rsidR="00127067" w:rsidRPr="00984316">
        <w:t>:</w:t>
      </w:r>
      <w:r w:rsidRPr="00984316">
        <w:t xml:space="preserve"> </w:t>
      </w:r>
      <w:r w:rsidRPr="00984316">
        <w:rPr>
          <w:b/>
          <w:bCs/>
        </w:rPr>
        <w:t>NPNE</w:t>
      </w:r>
      <w:r w:rsidR="00981E9D" w:rsidRPr="00984316">
        <w:t>–</w:t>
      </w:r>
      <w:r w:rsidRPr="00984316">
        <w:rPr>
          <w:b/>
          <w:bCs/>
        </w:rPr>
        <w:t>n</w:t>
      </w:r>
      <w:r w:rsidRPr="00984316">
        <w:t xml:space="preserve">o </w:t>
      </w:r>
      <w:r w:rsidRPr="00984316">
        <w:rPr>
          <w:b/>
          <w:bCs/>
        </w:rPr>
        <w:t>p</w:t>
      </w:r>
      <w:r w:rsidRPr="00984316">
        <w:t>rotection of carbohydrate</w:t>
      </w:r>
      <w:r w:rsidR="007E1CE3">
        <w:t>s</w:t>
      </w:r>
      <w:r w:rsidRPr="00984316">
        <w:t xml:space="preserve"> and protein</w:t>
      </w:r>
      <w:r w:rsidR="007E1CE3">
        <w:t>s</w:t>
      </w:r>
      <w:r w:rsidRPr="00984316">
        <w:t xml:space="preserve">, and </w:t>
      </w:r>
      <w:r w:rsidRPr="00984316">
        <w:rPr>
          <w:b/>
          <w:bCs/>
        </w:rPr>
        <w:t>n</w:t>
      </w:r>
      <w:r w:rsidRPr="00984316">
        <w:t xml:space="preserve">o oxidative </w:t>
      </w:r>
      <w:r w:rsidRPr="00984316">
        <w:rPr>
          <w:b/>
          <w:bCs/>
        </w:rPr>
        <w:t>e</w:t>
      </w:r>
      <w:r w:rsidRPr="00984316">
        <w:t>nzyme cost</w:t>
      </w:r>
      <w:r w:rsidR="00DF1387" w:rsidRPr="00984316">
        <w:t xml:space="preserve">; </w:t>
      </w:r>
      <w:r w:rsidRPr="00984316">
        <w:rPr>
          <w:b/>
          <w:bCs/>
        </w:rPr>
        <w:t>NPWE</w:t>
      </w:r>
      <w:r w:rsidR="00DF1387" w:rsidRPr="00984316">
        <w:t>–</w:t>
      </w:r>
      <w:r w:rsidRPr="00984316">
        <w:rPr>
          <w:b/>
          <w:bCs/>
        </w:rPr>
        <w:t>n</w:t>
      </w:r>
      <w:r w:rsidRPr="00984316">
        <w:t xml:space="preserve">o </w:t>
      </w:r>
      <w:r w:rsidRPr="00984316">
        <w:rPr>
          <w:b/>
          <w:bCs/>
        </w:rPr>
        <w:t>p</w:t>
      </w:r>
      <w:r w:rsidRPr="00984316">
        <w:t xml:space="preserve">rotection </w:t>
      </w:r>
      <w:r w:rsidR="007E1CE3">
        <w:t xml:space="preserve">of </w:t>
      </w:r>
      <w:r w:rsidRPr="00984316">
        <w:t>carbohydrate</w:t>
      </w:r>
      <w:r w:rsidR="007E1CE3">
        <w:t>s</w:t>
      </w:r>
      <w:r w:rsidRPr="00984316">
        <w:t xml:space="preserve"> and protein</w:t>
      </w:r>
      <w:r w:rsidR="007E1CE3">
        <w:t>s</w:t>
      </w:r>
      <w:r w:rsidRPr="00984316">
        <w:t xml:space="preserve"> but </w:t>
      </w:r>
      <w:r w:rsidRPr="00984316">
        <w:rPr>
          <w:b/>
          <w:bCs/>
        </w:rPr>
        <w:t>w</w:t>
      </w:r>
      <w:r w:rsidRPr="00984316">
        <w:t xml:space="preserve">ith oxidative </w:t>
      </w:r>
      <w:r w:rsidRPr="00984316">
        <w:rPr>
          <w:b/>
          <w:bCs/>
        </w:rPr>
        <w:t>e</w:t>
      </w:r>
      <w:r w:rsidRPr="00984316">
        <w:t>nzyme cost</w:t>
      </w:r>
      <w:r w:rsidR="00F82E8B" w:rsidRPr="00984316">
        <w:t>;</w:t>
      </w:r>
      <w:r w:rsidRPr="00984316">
        <w:t xml:space="preserve"> </w:t>
      </w:r>
      <w:r w:rsidRPr="00984316">
        <w:rPr>
          <w:b/>
          <w:bCs/>
        </w:rPr>
        <w:t>PWOE</w:t>
      </w:r>
      <w:r w:rsidR="00F82E8B" w:rsidRPr="00984316">
        <w:t>–</w:t>
      </w:r>
      <w:r w:rsidRPr="00984316">
        <w:rPr>
          <w:b/>
          <w:bCs/>
        </w:rPr>
        <w:t>p</w:t>
      </w:r>
      <w:r w:rsidRPr="00984316">
        <w:t>rotection of carbohydrate</w:t>
      </w:r>
      <w:r w:rsidR="007E1CE3">
        <w:t>s</w:t>
      </w:r>
      <w:r w:rsidRPr="00984316">
        <w:t xml:space="preserve"> and protein</w:t>
      </w:r>
      <w:r w:rsidR="007E1CE3">
        <w:t>s</w:t>
      </w:r>
      <w:r w:rsidRPr="00984316">
        <w:t xml:space="preserve"> </w:t>
      </w:r>
      <w:r w:rsidRPr="00984316">
        <w:rPr>
          <w:b/>
          <w:bCs/>
        </w:rPr>
        <w:t>w</w:t>
      </w:r>
      <w:r w:rsidRPr="00984316">
        <w:t xml:space="preserve">ith </w:t>
      </w:r>
      <w:r w:rsidRPr="00984316">
        <w:rPr>
          <w:b/>
          <w:bCs/>
        </w:rPr>
        <w:t>o</w:t>
      </w:r>
      <w:r w:rsidRPr="00984316">
        <w:t xml:space="preserve">xidative </w:t>
      </w:r>
      <w:r w:rsidRPr="00984316">
        <w:rPr>
          <w:b/>
          <w:bCs/>
        </w:rPr>
        <w:t>e</w:t>
      </w:r>
      <w:r w:rsidRPr="00984316">
        <w:t xml:space="preserve">nzyme cost </w:t>
      </w:r>
      <w:r w:rsidR="007E1CE3">
        <w:t>and</w:t>
      </w:r>
      <w:r w:rsidR="007E1CE3" w:rsidRPr="00984316">
        <w:t xml:space="preserve"> </w:t>
      </w:r>
      <w:r w:rsidRPr="00984316">
        <w:t>time invariant lignin rate constant</w:t>
      </w:r>
      <w:r w:rsidR="00F82E8B" w:rsidRPr="00984316">
        <w:t>;</w:t>
      </w:r>
      <w:r w:rsidRPr="00984316">
        <w:t xml:space="preserve"> </w:t>
      </w:r>
      <w:r w:rsidRPr="00984316">
        <w:rPr>
          <w:b/>
          <w:bCs/>
        </w:rPr>
        <w:t>PWOV</w:t>
      </w:r>
      <w:r w:rsidR="00F82E8B" w:rsidRPr="00984316">
        <w:t>–</w:t>
      </w:r>
      <w:r w:rsidRPr="00984316">
        <w:rPr>
          <w:b/>
          <w:bCs/>
        </w:rPr>
        <w:t>p</w:t>
      </w:r>
      <w:r w:rsidRPr="00984316">
        <w:t>rotection of carbohydrate</w:t>
      </w:r>
      <w:r w:rsidR="007E1CE3">
        <w:t>s</w:t>
      </w:r>
      <w:r w:rsidRPr="00984316">
        <w:t xml:space="preserve"> and protein</w:t>
      </w:r>
      <w:r w:rsidR="007E1CE3">
        <w:t>s</w:t>
      </w:r>
      <w:r w:rsidRPr="00984316">
        <w:t xml:space="preserve"> </w:t>
      </w:r>
      <w:r w:rsidRPr="00984316">
        <w:rPr>
          <w:b/>
          <w:bCs/>
        </w:rPr>
        <w:t>w</w:t>
      </w:r>
      <w:r w:rsidRPr="00984316">
        <w:t xml:space="preserve">ith </w:t>
      </w:r>
      <w:r w:rsidRPr="00984316">
        <w:rPr>
          <w:b/>
          <w:bCs/>
        </w:rPr>
        <w:t>o</w:t>
      </w:r>
      <w:r w:rsidRPr="00984316">
        <w:t xml:space="preserve">xidative enzyme cost </w:t>
      </w:r>
      <w:r w:rsidR="007E1CE3">
        <w:t>and</w:t>
      </w:r>
      <w:r w:rsidR="007E1CE3" w:rsidRPr="00984316">
        <w:t xml:space="preserve"> </w:t>
      </w:r>
      <w:r w:rsidRPr="00984316">
        <w:t xml:space="preserve">time </w:t>
      </w:r>
      <w:r w:rsidRPr="00984316">
        <w:rPr>
          <w:b/>
          <w:bCs/>
        </w:rPr>
        <w:t>v</w:t>
      </w:r>
      <w:r w:rsidRPr="00984316">
        <w:t xml:space="preserve">arying lignin </w:t>
      </w:r>
      <w:ins w:id="24" w:author="Stefano Manzoni" w:date="2025-06-30T22:07:00Z">
        <w:r w:rsidR="00BD249C">
          <w:t xml:space="preserve">decomposition </w:t>
        </w:r>
      </w:ins>
      <w:r w:rsidRPr="00984316">
        <w:t>rate constant.</w:t>
      </w:r>
      <w:r w:rsidR="00E879BD" w:rsidRPr="00984316">
        <w:t xml:space="preserve"> </w:t>
      </w:r>
    </w:p>
    <w:p w14:paraId="14AD39FE" w14:textId="516BD441" w:rsidR="002A60F0" w:rsidRPr="00984316" w:rsidRDefault="002A60F0" w:rsidP="002A60F0">
      <w:pPr>
        <w:pStyle w:val="Heading1"/>
      </w:pPr>
      <w:r w:rsidRPr="00984316">
        <w:t>Results</w:t>
      </w:r>
    </w:p>
    <w:p w14:paraId="4F8175E4" w14:textId="716C7C66" w:rsidR="00380B65" w:rsidRPr="00984316" w:rsidRDefault="00DD4E62" w:rsidP="00440A6F">
      <w:pPr>
        <w:pStyle w:val="Heading2"/>
      </w:pPr>
      <w:r>
        <w:t xml:space="preserve"> </w:t>
      </w:r>
      <w:r w:rsidR="00380B65" w:rsidRPr="00984316">
        <w:t xml:space="preserve">Model exploration: Mechanisms underlying litter decomposition under </w:t>
      </w:r>
      <w:r w:rsidR="000656AE" w:rsidRPr="00984316">
        <w:t xml:space="preserve">varying </w:t>
      </w:r>
      <w:r w:rsidR="00380B65" w:rsidRPr="00984316">
        <w:t xml:space="preserve">model scenarios and N </w:t>
      </w:r>
      <w:r w:rsidR="00EB1A48">
        <w:t>adaptation</w:t>
      </w:r>
      <w:r w:rsidR="00380B65" w:rsidRPr="00984316">
        <w:t xml:space="preserve"> strategies</w:t>
      </w:r>
    </w:p>
    <w:p w14:paraId="3F4400CF" w14:textId="677491FB" w:rsidR="002701AF" w:rsidRPr="00984316" w:rsidRDefault="00380B65" w:rsidP="00380B65">
      <w:r w:rsidRPr="00984316">
        <w:t xml:space="preserve">We explored the </w:t>
      </w:r>
      <w:r w:rsidR="007F1524" w:rsidRPr="00984316">
        <w:t xml:space="preserve">temporal </w:t>
      </w:r>
      <w:r w:rsidRPr="00984316">
        <w:t xml:space="preserve">dynamics of the different </w:t>
      </w:r>
      <w:r w:rsidR="00320A50">
        <w:t xml:space="preserve">chemical fractions of </w:t>
      </w:r>
      <w:r w:rsidRPr="00984316">
        <w:t xml:space="preserve">litter pools to unravel the mechanisms underpinning </w:t>
      </w:r>
      <w:r w:rsidR="009471C6">
        <w:t>them in each of</w:t>
      </w:r>
      <w:r w:rsidR="009471C6" w:rsidRPr="00984316">
        <w:t xml:space="preserve"> </w:t>
      </w:r>
      <w:r w:rsidRPr="00984316">
        <w:t xml:space="preserve">the four model scenarios (Figure </w:t>
      </w:r>
      <w:r w:rsidR="000F6601" w:rsidRPr="00984316">
        <w:t>3</w:t>
      </w:r>
      <w:r w:rsidR="00341ED2" w:rsidRPr="00984316">
        <w:t xml:space="preserve"> and Figure </w:t>
      </w:r>
      <w:r w:rsidR="00E10BBD" w:rsidRPr="00984316">
        <w:t>S4</w:t>
      </w:r>
      <w:r w:rsidRPr="00984316">
        <w:t xml:space="preserve">). </w:t>
      </w:r>
      <w:r w:rsidR="007F1524" w:rsidRPr="00984316">
        <w:t>Here, we focus on the N retention strategy</w:t>
      </w:r>
      <w:ins w:id="25" w:author="Stefano Manzoni" w:date="2025-06-30T09:47:00Z">
        <w:r w:rsidR="00643120">
          <w:t>,</w:t>
        </w:r>
      </w:ins>
      <w:r w:rsidR="007F1524" w:rsidRPr="00984316">
        <w:t xml:space="preserve"> while the flexible CUE approach is reserved for comparisons in subsequent sections on model calibration and performance.</w:t>
      </w:r>
      <w:r w:rsidR="00570629" w:rsidRPr="00984316">
        <w:t xml:space="preserve"> </w:t>
      </w:r>
      <w:r w:rsidR="007F1524" w:rsidRPr="00984316">
        <w:t>P</w:t>
      </w:r>
      <w:r w:rsidR="00FC0312" w:rsidRPr="00984316">
        <w:t xml:space="preserve">atterns </w:t>
      </w:r>
      <w:r w:rsidR="007F1524" w:rsidRPr="00984316">
        <w:t xml:space="preserve">of C mass loss </w:t>
      </w:r>
      <w:r w:rsidR="002D284C" w:rsidRPr="00984316">
        <w:t xml:space="preserve">across </w:t>
      </w:r>
      <w:r w:rsidR="00DA41B5" w:rsidRPr="00984316">
        <w:t xml:space="preserve">litter </w:t>
      </w:r>
      <w:r w:rsidR="008B3FC8" w:rsidRPr="00984316">
        <w:t>pools</w:t>
      </w:r>
      <w:r w:rsidR="00DA41B5" w:rsidRPr="00984316">
        <w:t xml:space="preserve"> </w:t>
      </w:r>
      <w:r w:rsidR="00924F9F" w:rsidRPr="00984316">
        <w:t>varied substantially</w:t>
      </w:r>
      <w:r w:rsidRPr="00984316">
        <w:t xml:space="preserve"> when accounting for lignin protection and the cost of oxidative enzymatic production.</w:t>
      </w:r>
      <w:r w:rsidR="00F171EF" w:rsidRPr="00984316">
        <w:t xml:space="preserve"> </w:t>
      </w:r>
      <w:r w:rsidR="007F1524" w:rsidRPr="00984316">
        <w:t>Under the NPNE scenario (i.e., no lignin protection and no oxidative enzyme costs)</w:t>
      </w:r>
      <w:r w:rsidRPr="00984316">
        <w:t xml:space="preserve">, </w:t>
      </w:r>
      <w:r w:rsidR="002701AF" w:rsidRPr="00984316">
        <w:t>litter decomposition proceeded without constraint</w:t>
      </w:r>
      <w:r w:rsidR="00022E82">
        <w:t>s</w:t>
      </w:r>
      <w:ins w:id="26" w:author="Stefano Manzoni" w:date="2025-06-30T09:48:00Z">
        <w:r w:rsidR="00643120">
          <w:t xml:space="preserve"> imposed by lignin shielding</w:t>
        </w:r>
      </w:ins>
      <w:r w:rsidR="002701AF" w:rsidRPr="00984316">
        <w:t xml:space="preserve">, allowing microbial uptake of C from all litter </w:t>
      </w:r>
      <w:r w:rsidR="008B3FC8" w:rsidRPr="00984316">
        <w:t>pools</w:t>
      </w:r>
      <w:r w:rsidR="002701AF" w:rsidRPr="00984316">
        <w:t xml:space="preserve">, including lignin, at </w:t>
      </w:r>
      <w:commentRangeStart w:id="27"/>
      <w:r w:rsidR="002701AF" w:rsidRPr="00984316">
        <w:t xml:space="preserve">maximum rates </w:t>
      </w:r>
      <w:commentRangeEnd w:id="27"/>
      <w:r w:rsidR="00643120">
        <w:rPr>
          <w:rStyle w:val="CommentReference"/>
        </w:rPr>
        <w:commentReference w:id="27"/>
      </w:r>
      <w:r w:rsidR="002701AF" w:rsidRPr="00984316">
        <w:t xml:space="preserve">irrespective of lignin content </w:t>
      </w:r>
      <w:r w:rsidRPr="00984316">
        <w:t xml:space="preserve">(Figure </w:t>
      </w:r>
      <w:r w:rsidR="001336BB" w:rsidRPr="00984316">
        <w:t>3</w:t>
      </w:r>
      <w:r w:rsidRPr="00984316">
        <w:t>H, I, and J</w:t>
      </w:r>
      <w:r w:rsidR="002701AF" w:rsidRPr="00984316">
        <w:t>).</w:t>
      </w:r>
      <w:r w:rsidR="00A278E2" w:rsidRPr="00984316">
        <w:t xml:space="preserve"> In this scenario, </w:t>
      </w:r>
      <w:r w:rsidR="002701AF" w:rsidRPr="00984316">
        <w:t>higher</w:t>
      </w:r>
      <w:r w:rsidR="00902F92" w:rsidRPr="00984316">
        <w:t xml:space="preserve"> rate</w:t>
      </w:r>
      <w:r w:rsidR="004446B4" w:rsidRPr="00984316">
        <w:t xml:space="preserve"> constant</w:t>
      </w:r>
      <w:r w:rsidR="00902F92" w:rsidRPr="00984316">
        <w:t>s</w:t>
      </w:r>
      <w:r w:rsidR="004446B4" w:rsidRPr="00984316">
        <w:t xml:space="preserve"> </w:t>
      </w:r>
      <w:r w:rsidR="00DE475C" w:rsidRPr="00984316">
        <w:t xml:space="preserve">and </w:t>
      </w:r>
      <w:r w:rsidR="002701AF" w:rsidRPr="00984316">
        <w:t xml:space="preserve">maximum </w:t>
      </w:r>
      <w:r w:rsidR="00DE475C" w:rsidRPr="00984316">
        <w:t xml:space="preserve">CUE </w:t>
      </w:r>
      <w:r w:rsidR="00B0134A" w:rsidRPr="00984316">
        <w:t>values</w:t>
      </w:r>
      <w:r w:rsidR="002701AF" w:rsidRPr="00984316">
        <w:t xml:space="preserve"> facilitated </w:t>
      </w:r>
      <w:r w:rsidR="0021190F" w:rsidRPr="00984316">
        <w:t>microb</w:t>
      </w:r>
      <w:r w:rsidR="002B6037" w:rsidRPr="00984316">
        <w:t>ial</w:t>
      </w:r>
      <w:r w:rsidR="00896B87" w:rsidRPr="00984316">
        <w:t xml:space="preserve"> substrate</w:t>
      </w:r>
      <w:r w:rsidR="0021190F" w:rsidRPr="00984316">
        <w:t xml:space="preserve"> </w:t>
      </w:r>
      <w:r w:rsidR="000C6351" w:rsidRPr="00984316">
        <w:t>uptake</w:t>
      </w:r>
      <w:r w:rsidR="009130F2">
        <w:t>, protein accumulation</w:t>
      </w:r>
      <w:r w:rsidR="000C6351" w:rsidRPr="00984316">
        <w:t xml:space="preserve"> and growth rate </w:t>
      </w:r>
      <w:r w:rsidR="0021190F" w:rsidRPr="00984316">
        <w:t>compared to other scenarios</w:t>
      </w:r>
      <w:r w:rsidR="00022E82">
        <w:t>. In turn, higher growth</w:t>
      </w:r>
      <w:r w:rsidR="0021190F" w:rsidRPr="00984316">
        <w:t xml:space="preserve"> led to </w:t>
      </w:r>
      <w:ins w:id="28" w:author="Stefano Manzoni" w:date="2025-06-30T09:49:00Z">
        <w:r w:rsidR="00643120">
          <w:t xml:space="preserve">a </w:t>
        </w:r>
      </w:ins>
      <w:r w:rsidR="0021190F" w:rsidRPr="00984316">
        <w:t xml:space="preserve">prolonged </w:t>
      </w:r>
      <w:r w:rsidR="001D3CFD" w:rsidRPr="00984316">
        <w:t xml:space="preserve">period of N limitation </w:t>
      </w:r>
      <w:r w:rsidR="0025504E" w:rsidRPr="00984316">
        <w:t xml:space="preserve">due to increased </w:t>
      </w:r>
      <w:r w:rsidR="002701AF" w:rsidRPr="00984316">
        <w:t xml:space="preserve">microbial </w:t>
      </w:r>
      <w:r w:rsidR="002A5517" w:rsidRPr="00984316">
        <w:t>N</w:t>
      </w:r>
      <w:r w:rsidR="006504CC" w:rsidRPr="00984316">
        <w:t xml:space="preserve"> </w:t>
      </w:r>
      <w:r w:rsidR="002701AF" w:rsidRPr="00984316">
        <w:t xml:space="preserve">demand. </w:t>
      </w:r>
      <w:r w:rsidR="003B000B">
        <w:t>P</w:t>
      </w:r>
      <w:r w:rsidR="002701AF" w:rsidRPr="00984316">
        <w:t xml:space="preserve">rolonged N limitation is evident from the extended downregulation of the </w:t>
      </w:r>
      <w:r w:rsidR="00C74031" w:rsidRPr="00C74031">
        <w:t>N recycling efficiency</w:t>
      </w:r>
      <w:r w:rsidR="00C74031">
        <w:t xml:space="preserve"> </w:t>
      </w:r>
      <w:r w:rsidR="002701AF" w:rsidRPr="00984316">
        <w:t>(Figure 3F).</w:t>
      </w:r>
      <w:r w:rsidR="00515497" w:rsidRPr="00984316">
        <w:t xml:space="preserve"> </w:t>
      </w:r>
    </w:p>
    <w:p w14:paraId="3D78E491" w14:textId="5D7551F6" w:rsidR="00F57C42" w:rsidRPr="00984316" w:rsidRDefault="007F4851" w:rsidP="00380B65">
      <w:r w:rsidRPr="00984316">
        <w:t>By</w:t>
      </w:r>
      <w:r w:rsidR="00EB2691" w:rsidRPr="00984316">
        <w:t xml:space="preserve"> contrast, </w:t>
      </w:r>
      <w:r w:rsidRPr="00984316">
        <w:t xml:space="preserve">scenarios incorporating enzymatic costs </w:t>
      </w:r>
      <w:r w:rsidR="007F6B94" w:rsidRPr="00984316">
        <w:t>(NPWE, PW</w:t>
      </w:r>
      <w:r w:rsidR="00253DB8" w:rsidRPr="00984316">
        <w:t>O</w:t>
      </w:r>
      <w:r w:rsidR="007F6B94" w:rsidRPr="00984316">
        <w:t>E, and PWOV)</w:t>
      </w:r>
      <w:r w:rsidR="00515497" w:rsidRPr="00984316">
        <w:t xml:space="preserve">, </w:t>
      </w:r>
      <w:r w:rsidRPr="00984316">
        <w:t xml:space="preserve">showed substantial reductions </w:t>
      </w:r>
      <w:r w:rsidR="00515497" w:rsidRPr="00984316">
        <w:t xml:space="preserve">in </w:t>
      </w:r>
      <w:r w:rsidR="00F96176" w:rsidRPr="00984316">
        <w:t xml:space="preserve">initial </w:t>
      </w:r>
      <w:r w:rsidR="00515497" w:rsidRPr="00984316">
        <w:t xml:space="preserve">CUE (Figure </w:t>
      </w:r>
      <w:r w:rsidR="001336BB" w:rsidRPr="00984316">
        <w:t>3</w:t>
      </w:r>
      <w:r w:rsidR="00515497" w:rsidRPr="00984316">
        <w:t xml:space="preserve">G), reducing microbial </w:t>
      </w:r>
      <w:r w:rsidR="00AE0683" w:rsidRPr="00984316">
        <w:t>N demand</w:t>
      </w:r>
      <w:r w:rsidR="00BA29F0" w:rsidRPr="00984316">
        <w:t xml:space="preserve"> </w:t>
      </w:r>
      <w:r w:rsidR="00515497" w:rsidRPr="00984316">
        <w:t xml:space="preserve">and consequently N retention as necromass (Figure </w:t>
      </w:r>
      <w:r w:rsidR="001336BB" w:rsidRPr="00984316">
        <w:t>3</w:t>
      </w:r>
      <w:r w:rsidR="00515497" w:rsidRPr="00984316">
        <w:t>F)</w:t>
      </w:r>
      <w:r w:rsidR="00E42A6F" w:rsidRPr="00984316">
        <w:t xml:space="preserve">. </w:t>
      </w:r>
      <w:r w:rsidR="001C3CEC" w:rsidRPr="00984316">
        <w:t xml:space="preserve">In </w:t>
      </w:r>
      <w:r w:rsidR="00EB1B21" w:rsidRPr="00984316">
        <w:t>the NPWE</w:t>
      </w:r>
      <w:r w:rsidR="001C3CEC" w:rsidRPr="00984316">
        <w:t xml:space="preserve"> scenario, </w:t>
      </w:r>
      <w:r w:rsidR="00A93800" w:rsidRPr="00984316">
        <w:t>the absence of</w:t>
      </w:r>
      <w:r w:rsidR="004D5759" w:rsidRPr="00984316">
        <w:t xml:space="preserve"> lignin protecti</w:t>
      </w:r>
      <w:r w:rsidR="00A93800" w:rsidRPr="00984316">
        <w:t xml:space="preserve">on </w:t>
      </w:r>
      <w:r w:rsidR="00200219" w:rsidRPr="00984316">
        <w:t>o</w:t>
      </w:r>
      <w:r w:rsidR="00200219">
        <w:t>f</w:t>
      </w:r>
      <w:r w:rsidR="00200219" w:rsidRPr="00984316">
        <w:t xml:space="preserve"> </w:t>
      </w:r>
      <w:r w:rsidR="004D5759" w:rsidRPr="00984316">
        <w:t>proteins</w:t>
      </w:r>
      <w:r w:rsidR="008E7E67" w:rsidRPr="00984316">
        <w:t xml:space="preserve"> and </w:t>
      </w:r>
      <w:r w:rsidR="006504CC" w:rsidRPr="00984316">
        <w:t xml:space="preserve">reduced </w:t>
      </w:r>
      <w:r w:rsidR="00A27A87" w:rsidRPr="00984316">
        <w:t>CUE</w:t>
      </w:r>
      <w:r w:rsidR="00A93800" w:rsidRPr="00984316">
        <w:t xml:space="preserve"> led to </w:t>
      </w:r>
      <w:r w:rsidR="006504CC" w:rsidRPr="00984316">
        <w:t xml:space="preserve">the highest </w:t>
      </w:r>
      <w:r w:rsidR="00022E82" w:rsidRPr="00984316">
        <w:t xml:space="preserve">protein </w:t>
      </w:r>
      <w:r w:rsidR="006504CC" w:rsidRPr="00984316">
        <w:t xml:space="preserve">mass loss </w:t>
      </w:r>
      <w:r w:rsidR="00D0370E" w:rsidRPr="00984316">
        <w:t>(Figure 3B)</w:t>
      </w:r>
      <w:r w:rsidR="009130F2">
        <w:t xml:space="preserve">, </w:t>
      </w:r>
      <w:del w:id="29" w:author="Stefano Manzoni" w:date="2025-06-30T17:49:00Z">
        <w:r w:rsidR="009130F2" w:rsidDel="00A10B3B">
          <w:delText>and, at the same time, the lowest</w:delText>
        </w:r>
      </w:del>
      <w:ins w:id="30" w:author="Stefano Manzoni" w:date="2025-06-30T17:49:00Z">
        <w:r w:rsidR="00A10B3B">
          <w:t>without the protein</w:t>
        </w:r>
      </w:ins>
      <w:r w:rsidR="009130F2">
        <w:t xml:space="preserve"> accumulation </w:t>
      </w:r>
      <w:ins w:id="31" w:author="Stefano Manzoni" w:date="2025-06-30T17:49:00Z">
        <w:r w:rsidR="00A10B3B">
          <w:t>that appears in other scenarios</w:t>
        </w:r>
      </w:ins>
      <w:del w:id="32" w:author="Stefano Manzoni" w:date="2025-06-30T17:49:00Z">
        <w:r w:rsidR="009130F2" w:rsidDel="00A10B3B">
          <w:delText>of protein</w:delText>
        </w:r>
      </w:del>
      <w:r w:rsidR="00A27A87" w:rsidRPr="00984316">
        <w:t xml:space="preserve">. </w:t>
      </w:r>
      <w:r w:rsidR="00FB2F1E" w:rsidRPr="00984316">
        <w:t xml:space="preserve">With lignin protecting carbohydrates and proteins in PWOE and PWOV scenarios, the </w:t>
      </w:r>
      <w:r w:rsidR="00022E82" w:rsidRPr="00984316">
        <w:t xml:space="preserve">carbohydrates </w:t>
      </w:r>
      <w:r w:rsidR="00FB2F1E" w:rsidRPr="00984316">
        <w:t xml:space="preserve">mass loss is relatively </w:t>
      </w:r>
      <w:r w:rsidR="00200219">
        <w:t>s</w:t>
      </w:r>
      <w:r w:rsidR="00FB2F1E" w:rsidRPr="00984316">
        <w:t xml:space="preserve">lower (Figure 3A), and more proteins (Figure 3B) </w:t>
      </w:r>
      <w:r w:rsidR="009F7742">
        <w:t>is</w:t>
      </w:r>
      <w:r w:rsidR="00FB2F1E" w:rsidRPr="00984316">
        <w:t xml:space="preserve"> accumulated compared to </w:t>
      </w:r>
      <w:r w:rsidR="00022E82">
        <w:t xml:space="preserve">the </w:t>
      </w:r>
      <w:r w:rsidR="009130F2">
        <w:t>NPWE scenario</w:t>
      </w:r>
      <w:r w:rsidR="00FB2F1E" w:rsidRPr="00984316">
        <w:t xml:space="preserve">. In PWOE and PWOV scenarios, as decomposition progresses, </w:t>
      </w:r>
      <w:r w:rsidR="005E2AAD" w:rsidRPr="00984316">
        <w:t>the lignin</w:t>
      </w:r>
      <w:r w:rsidR="00FB2F1E" w:rsidRPr="00984316">
        <w:t xml:space="preserve"> fraction </w:t>
      </w:r>
      <w:r w:rsidR="00022E82">
        <w:t>decreases</w:t>
      </w:r>
      <w:r w:rsidR="00FB2F1E" w:rsidRPr="00984316">
        <w:t xml:space="preserve"> </w:t>
      </w:r>
      <w:r w:rsidR="001336BB" w:rsidRPr="00984316">
        <w:t>(SI Figure S</w:t>
      </w:r>
      <w:r w:rsidR="004B2BCD" w:rsidRPr="00984316">
        <w:t>4</w:t>
      </w:r>
      <w:r w:rsidR="001336BB" w:rsidRPr="00984316">
        <w:t xml:space="preserve">), </w:t>
      </w:r>
      <w:r w:rsidR="00FB2F1E" w:rsidRPr="00984316">
        <w:t xml:space="preserve">thus CUE </w:t>
      </w:r>
      <w:r w:rsidR="001336BB" w:rsidRPr="00984316">
        <w:t xml:space="preserve">increases </w:t>
      </w:r>
      <w:r w:rsidR="00FB2F1E" w:rsidRPr="00984316">
        <w:lastRenderedPageBreak/>
        <w:t>(</w:t>
      </w:r>
      <w:r w:rsidR="00656D8C" w:rsidRPr="00984316">
        <w:t>Figure 3G</w:t>
      </w:r>
      <w:r w:rsidR="00FB2F1E" w:rsidRPr="00984316">
        <w:t>)</w:t>
      </w:r>
      <w:r w:rsidR="001336BB" w:rsidRPr="00984316">
        <w:t xml:space="preserve">. </w:t>
      </w:r>
      <w:r w:rsidR="008163DF" w:rsidRPr="00984316">
        <w:t xml:space="preserve">In </w:t>
      </w:r>
      <w:r w:rsidR="00EB1B21" w:rsidRPr="00984316">
        <w:t>the PWOV</w:t>
      </w:r>
      <w:r w:rsidR="008163DF" w:rsidRPr="00984316">
        <w:t xml:space="preserve"> scenario, </w:t>
      </w:r>
      <w:r w:rsidR="00200219">
        <w:t xml:space="preserve">the </w:t>
      </w:r>
      <w:r w:rsidR="001336BB" w:rsidRPr="00984316">
        <w:t xml:space="preserve">lignin rate constant </w:t>
      </w:r>
      <w:r w:rsidR="008163DF" w:rsidRPr="00984316">
        <w:t>decreased</w:t>
      </w:r>
      <w:r w:rsidR="001336BB" w:rsidRPr="00984316">
        <w:t xml:space="preserve"> with time </w:t>
      </w:r>
      <w:r w:rsidR="008163DF" w:rsidRPr="00984316">
        <w:t>as the need to produce oxidative enzyme</w:t>
      </w:r>
      <w:r w:rsidR="00200219">
        <w:t>s</w:t>
      </w:r>
      <w:r w:rsidR="008163DF" w:rsidRPr="00984316">
        <w:t xml:space="preserve"> is reduced with lower lignin fraction</w:t>
      </w:r>
      <w:r w:rsidR="00A5203F" w:rsidRPr="00984316">
        <w:t xml:space="preserve">, resulting in slightly lower </w:t>
      </w:r>
      <w:r w:rsidR="00200219">
        <w:t xml:space="preserve">lignin </w:t>
      </w:r>
      <w:r w:rsidR="00A5203F" w:rsidRPr="00984316">
        <w:t>mass loss (Figure 3C).</w:t>
      </w:r>
    </w:p>
    <w:p w14:paraId="331ED48E" w14:textId="7A1D8E6E" w:rsidR="00167C13" w:rsidRPr="00984316" w:rsidRDefault="00637100" w:rsidP="00A5203F">
      <w:pPr>
        <w:rPr>
          <w:rFonts w:eastAsiaTheme="minorEastAsia"/>
        </w:rPr>
      </w:pPr>
      <w:r w:rsidRPr="00984316">
        <w:rPr>
          <w:noProof/>
        </w:rPr>
        <w:drawing>
          <wp:inline distT="0" distB="0" distL="0" distR="0" wp14:anchorId="7899DA34" wp14:editId="3364003B">
            <wp:extent cx="5943600" cy="2332990"/>
            <wp:effectExtent l="0" t="0" r="0" b="0"/>
            <wp:docPr id="307072783"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72783" name="Graphic 307072783"/>
                    <pic:cNvPicPr/>
                  </pic:nvPicPr>
                  <pic:blipFill>
                    <a:blip r:embed="rId13">
                      <a:extLst>
                        <a:ext uri="{96DAC541-7B7A-43D3-8B79-37D633B846F1}">
                          <asvg:svgBlip xmlns:asvg="http://schemas.microsoft.com/office/drawing/2016/SVG/main" r:embed="rId14"/>
                        </a:ext>
                      </a:extLst>
                    </a:blip>
                    <a:stretch>
                      <a:fillRect/>
                    </a:stretch>
                  </pic:blipFill>
                  <pic:spPr>
                    <a:xfrm>
                      <a:off x="0" y="0"/>
                      <a:ext cx="5943600" cy="2332990"/>
                    </a:xfrm>
                    <a:prstGeom prst="rect">
                      <a:avLst/>
                    </a:prstGeom>
                  </pic:spPr>
                </pic:pic>
              </a:graphicData>
            </a:graphic>
          </wp:inline>
        </w:drawing>
      </w:r>
      <w:r w:rsidR="009A4EE5" w:rsidRPr="00984316">
        <w:br w:type="textWrapping" w:clear="all"/>
      </w:r>
      <w:bookmarkStart w:id="33" w:name="_Ref164634967"/>
      <w:r w:rsidR="00167C13" w:rsidRPr="00984316">
        <w:t xml:space="preserve">Figure </w:t>
      </w:r>
      <w:r w:rsidR="003E501E">
        <w:fldChar w:fldCharType="begin"/>
      </w:r>
      <w:r w:rsidR="003E501E">
        <w:instrText xml:space="preserve"> SEQ Figure \* ARABIC </w:instrText>
      </w:r>
      <w:r w:rsidR="003E501E">
        <w:fldChar w:fldCharType="separate"/>
      </w:r>
      <w:r w:rsidR="003E501E" w:rsidRPr="00984316">
        <w:rPr>
          <w:noProof/>
        </w:rPr>
        <w:t>3</w:t>
      </w:r>
      <w:r w:rsidR="003E501E">
        <w:rPr>
          <w:noProof/>
        </w:rPr>
        <w:fldChar w:fldCharType="end"/>
      </w:r>
      <w:bookmarkEnd w:id="33"/>
      <w:r w:rsidR="00167C13" w:rsidRPr="00984316">
        <w:t xml:space="preserve"> Simulated temporal variation in carbohydrate (A), protein (B), lignin (C) lipid (D), and carbonyl (E) pools, and </w:t>
      </w:r>
      <w:r w:rsidR="00C74031" w:rsidRPr="00C74031">
        <w:t>N recycling efficiency</w:t>
      </w:r>
      <w:r w:rsidR="00C74031">
        <w:t xml:space="preserve"> </w:t>
      </w:r>
      <m:oMath>
        <m:r>
          <w:rPr>
            <w:rFonts w:ascii="Cambria Math" w:hAnsi="Cambria Math"/>
          </w:rPr>
          <m:t>η</m:t>
        </m:r>
      </m:oMath>
      <w:r w:rsidR="00167C13" w:rsidRPr="00984316">
        <w:t xml:space="preserve"> (F) in four model </w:t>
      </w:r>
      <w:r w:rsidR="00167C13" w:rsidRPr="00984316">
        <w:rPr>
          <w:bCs/>
        </w:rPr>
        <w:t>scenario</w:t>
      </w:r>
      <w:r w:rsidR="00167C13" w:rsidRPr="00984316">
        <w:t xml:space="preserve">s using N-retention strategy. Different model </w:t>
      </w:r>
      <w:r w:rsidR="00167C13" w:rsidRPr="00984316">
        <w:rPr>
          <w:bCs/>
        </w:rPr>
        <w:t>scenario</w:t>
      </w:r>
      <w:r w:rsidR="00167C13" w:rsidRPr="00984316">
        <w:t xml:space="preserve">s are illustrated using different line styles. The bottom panels (G-J) show the variation with lignin fraction of </w:t>
      </w:r>
      <w:r w:rsidR="00167C13" w:rsidRPr="00984316">
        <w:rPr>
          <w:rFonts w:eastAsiaTheme="minorEastAsia"/>
        </w:rPr>
        <w:t xml:space="preserve">C use efficiency (CUE) </w:t>
      </w:r>
      <w:r w:rsidR="00167C13" w:rsidRPr="00984316">
        <w:t xml:space="preserve">(G), </w:t>
      </w:r>
      <w:r w:rsidR="00167C13" w:rsidRPr="00984316">
        <w:rPr>
          <w:rFonts w:eastAsiaTheme="minorEastAsia"/>
        </w:rPr>
        <w:t xml:space="preserve">rate </w:t>
      </w:r>
      <w:r w:rsidRPr="00984316">
        <w:rPr>
          <w:rFonts w:eastAsiaTheme="minorEastAsia"/>
        </w:rPr>
        <w:t xml:space="preserve">constants </w:t>
      </w:r>
      <w:r w:rsidR="00167C13" w:rsidRPr="00984316">
        <w:rPr>
          <w:rFonts w:eastAsiaTheme="minorEastAsia"/>
        </w:rPr>
        <w:t>for carbohydrate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oMath>
      <w:r w:rsidR="00167C13" w:rsidRPr="00984316">
        <w:rPr>
          <w:rFonts w:eastAsiaTheme="minorEastAsia"/>
        </w:rPr>
        <w:t>) and protein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oMath>
      <w:r w:rsidR="00167C13" w:rsidRPr="00984316">
        <w:rPr>
          <w:rFonts w:eastAsiaTheme="minorEastAsia"/>
        </w:rPr>
        <w:t>) (H), lignin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m:t>
        </m:r>
      </m:oMath>
      <w:r w:rsidR="00167C13" w:rsidRPr="00984316">
        <w:rPr>
          <w:rFonts w:eastAsiaTheme="minorEastAsia"/>
        </w:rPr>
        <w:t xml:space="preserve"> (I), and rate </w:t>
      </w:r>
      <w:r w:rsidRPr="00984316">
        <w:rPr>
          <w:rFonts w:eastAsiaTheme="minorEastAsia"/>
        </w:rPr>
        <w:t>constants</w:t>
      </w:r>
      <w:r w:rsidR="00167C13" w:rsidRPr="00984316">
        <w:rPr>
          <w:rFonts w:eastAsiaTheme="minorEastAsia"/>
        </w:rPr>
        <w:t xml:space="preserve"> for lipid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sub>
        </m:sSub>
      </m:oMath>
      <w:r w:rsidR="00167C13" w:rsidRPr="00984316">
        <w:rPr>
          <w:rFonts w:eastAsiaTheme="minorEastAsia"/>
        </w:rPr>
        <w:t>) and carbonyl pools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sub>
        </m:sSub>
      </m:oMath>
      <w:r w:rsidR="00167C13" w:rsidRPr="00984316">
        <w:rPr>
          <w:rFonts w:eastAsiaTheme="minorEastAsia"/>
        </w:rPr>
        <w:t xml:space="preserve">) (J). </w:t>
      </w:r>
      <w:r w:rsidR="00167C13" w:rsidRPr="00984316">
        <w:t xml:space="preserve">Model parameters and initial conditions used in simulation were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pg</m:t>
                </m:r>
              </m:sub>
            </m:sSub>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L</m:t>
                </m:r>
              </m:sub>
            </m:sSub>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r>
          <w:rPr>
            <w:rFonts w:ascii="Cambria Math" w:hAnsi="Cambria Math"/>
          </w:rPr>
          <m:t>=</m:t>
        </m:r>
      </m:oMath>
      <w:r w:rsidR="00167C13" w:rsidRPr="00984316">
        <w:rPr>
          <w:rFonts w:eastAsiaTheme="minorEastAsia"/>
        </w:rPr>
        <w:t xml:space="preserve"> [0.01, 0.01, 0.008, 0.009, 0.01] d</w:t>
      </w:r>
      <w:r w:rsidR="00167C13" w:rsidRPr="00984316">
        <w:rPr>
          <w:rFonts w:eastAsiaTheme="minorEastAsia"/>
          <w:vertAlign w:val="superscript"/>
        </w:rPr>
        <w:t>-1</w:t>
      </w:r>
      <w:r w:rsidR="00167C13" w:rsidRPr="0098431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167C13" w:rsidRPr="00984316">
        <w:rPr>
          <w:rFonts w:eastAsiaTheme="minorEastAsia"/>
        </w:rPr>
        <w:t>=1e-5 gN d</w:t>
      </w:r>
      <w:r w:rsidR="00167C13" w:rsidRPr="00984316">
        <w:rPr>
          <w:rFonts w:eastAsiaTheme="minorEastAsia"/>
          <w:vertAlign w:val="superscript"/>
        </w:rPr>
        <w:t>-1</w:t>
      </w:r>
      <w:r w:rsidR="00167C13" w:rsidRPr="00984316">
        <w:rPr>
          <w:rFonts w:eastAsiaTheme="minorEastAsia"/>
        </w:rPr>
        <w:t>; initial fraction of carbohydrate, protein, lignin, lipid, and carbonyl pools were 0.43,0.02,0.3,0.2,0.05</w:t>
      </w:r>
      <w:r w:rsidR="00D35BBC" w:rsidRPr="00984316">
        <w:rPr>
          <w:rFonts w:eastAsiaTheme="minorEastAsia"/>
        </w:rPr>
        <w:t xml:space="preserve"> in gCgC</w:t>
      </w:r>
      <w:r w:rsidR="00D35BBC" w:rsidRPr="00984316">
        <w:rPr>
          <w:rFonts w:eastAsiaTheme="minorEastAsia"/>
          <w:vertAlign w:val="superscript"/>
        </w:rPr>
        <w:t>-1</w:t>
      </w:r>
      <w:r w:rsidR="00167C13" w:rsidRPr="00984316">
        <w:rPr>
          <w:rFonts w:eastAsiaTheme="minorEastAsia"/>
        </w:rPr>
        <w:t xml:space="preserve">, respectively; and the initial mass of litter was considered to be 1g on dry weight basis. </w:t>
      </w:r>
      <w:r w:rsidR="00C5748D" w:rsidRPr="00984316">
        <w:t xml:space="preserve">Model legends are the same as in </w:t>
      </w:r>
      <w:r w:rsidR="00C5748D" w:rsidRPr="00984316">
        <w:fldChar w:fldCharType="begin"/>
      </w:r>
      <w:r w:rsidR="00C5748D" w:rsidRPr="00984316">
        <w:instrText xml:space="preserve"> REF _Ref198840442 \h </w:instrText>
      </w:r>
      <w:r w:rsidR="00984316">
        <w:instrText xml:space="preserve"> \* MERGEFORMAT </w:instrText>
      </w:r>
      <w:r w:rsidR="00C5748D" w:rsidRPr="00984316">
        <w:fldChar w:fldCharType="separate"/>
      </w:r>
      <w:r w:rsidR="00C5748D" w:rsidRPr="00984316">
        <w:t xml:space="preserve">Figure </w:t>
      </w:r>
      <w:r w:rsidR="00C5748D" w:rsidRPr="00984316">
        <w:rPr>
          <w:noProof/>
        </w:rPr>
        <w:t>2</w:t>
      </w:r>
      <w:r w:rsidR="00C5748D" w:rsidRPr="00984316">
        <w:fldChar w:fldCharType="end"/>
      </w:r>
      <w:r w:rsidR="00C5748D" w:rsidRPr="00984316">
        <w:t xml:space="preserve">. </w:t>
      </w:r>
    </w:p>
    <w:p w14:paraId="7348AA88" w14:textId="7BC0B50D" w:rsidR="00E66AB2" w:rsidRPr="00984316" w:rsidRDefault="00DD4E62" w:rsidP="00DA3060">
      <w:pPr>
        <w:pStyle w:val="Heading2"/>
      </w:pPr>
      <w:r>
        <w:t xml:space="preserve"> </w:t>
      </w:r>
      <w:r w:rsidR="00E66AB2" w:rsidRPr="00984316">
        <w:t xml:space="preserve">Comparable model predictions are observed regardless of the model scenario and </w:t>
      </w:r>
      <w:r w:rsidR="00ED4799" w:rsidRPr="00984316">
        <w:t xml:space="preserve">nitrogen </w:t>
      </w:r>
      <w:r w:rsidR="00E66AB2" w:rsidRPr="00984316">
        <w:t>adaptation strategy</w:t>
      </w:r>
    </w:p>
    <w:p w14:paraId="6EF75EC0" w14:textId="4CC589F4" w:rsidR="00DD78BB" w:rsidRPr="00984316" w:rsidRDefault="00B64767" w:rsidP="00EB7C70">
      <w:r w:rsidRPr="00984316">
        <w:t xml:space="preserve">To test the usefulness of a lignin rate modifier, we fitted the four different model scenarios to </w:t>
      </w:r>
      <w:r w:rsidR="009F310A" w:rsidRPr="00984316">
        <w:t>compiled</w:t>
      </w:r>
      <w:r w:rsidRPr="00984316">
        <w:t xml:space="preserve"> NMR data, using </w:t>
      </w:r>
      <w:r w:rsidR="00DC18FE" w:rsidRPr="00984316">
        <w:t xml:space="preserve">model implementing both </w:t>
      </w:r>
      <w:r w:rsidR="0080007D" w:rsidRPr="00984316">
        <w:t xml:space="preserve">microbial </w:t>
      </w:r>
      <w:r w:rsidR="00DC18FE" w:rsidRPr="00984316">
        <w:t>nitrogen adaptation</w:t>
      </w:r>
      <w:r w:rsidR="003700EB" w:rsidRPr="00984316">
        <w:t xml:space="preserve"> (N retention and flexible CUE)</w:t>
      </w:r>
      <w:r w:rsidR="00DC18FE" w:rsidRPr="00984316">
        <w:t xml:space="preserve"> </w:t>
      </w:r>
      <w:r w:rsidR="00CD4363" w:rsidRPr="00984316">
        <w:t>strategies separately.</w:t>
      </w:r>
      <w:r w:rsidR="00DC18FE" w:rsidRPr="00984316">
        <w:t xml:space="preserve"> </w:t>
      </w:r>
      <w:r w:rsidR="00360228" w:rsidRPr="00984316">
        <w:t xml:space="preserve">In Figure </w:t>
      </w:r>
      <w:r w:rsidR="00467CF1" w:rsidRPr="00984316">
        <w:t>4</w:t>
      </w:r>
      <w:r w:rsidR="00360228" w:rsidRPr="00984316">
        <w:t xml:space="preserve">, we illustrate the </w:t>
      </w:r>
      <w:r w:rsidR="00964682" w:rsidRPr="00984316">
        <w:t xml:space="preserve">observed and predicted mass loss </w:t>
      </w:r>
      <w:r w:rsidR="002517E0" w:rsidRPr="00984316">
        <w:t xml:space="preserve">across </w:t>
      </w:r>
      <w:r w:rsidR="003700EB" w:rsidRPr="00984316">
        <w:t xml:space="preserve">five litter </w:t>
      </w:r>
      <w:r w:rsidR="00DD1D27" w:rsidRPr="00984316">
        <w:t xml:space="preserve">pools </w:t>
      </w:r>
      <w:r w:rsidR="00964682" w:rsidRPr="00984316">
        <w:t xml:space="preserve">for </w:t>
      </w:r>
      <w:r w:rsidR="0068315E" w:rsidRPr="00984316">
        <w:t xml:space="preserve">six </w:t>
      </w:r>
      <w:r w:rsidR="00964682" w:rsidRPr="00984316">
        <w:t>selected litter types</w:t>
      </w:r>
      <w:r w:rsidR="003C3DDA" w:rsidRPr="00984316">
        <w:t xml:space="preserve"> </w:t>
      </w:r>
      <w:r w:rsidR="00200219">
        <w:t>assuming only the</w:t>
      </w:r>
      <w:r w:rsidR="00200219" w:rsidRPr="00984316">
        <w:t xml:space="preserve"> </w:t>
      </w:r>
      <w:r w:rsidR="003C3DDA" w:rsidRPr="00984316">
        <w:t>N retention strategy</w:t>
      </w:r>
      <w:r w:rsidR="0068315E" w:rsidRPr="00984316">
        <w:t xml:space="preserve">. </w:t>
      </w:r>
      <w:r w:rsidR="003700EB" w:rsidRPr="00984316">
        <w:t>W</w:t>
      </w:r>
      <w:r w:rsidR="00FE3E04" w:rsidRPr="00984316">
        <w:t xml:space="preserve">e obtained comparable model calibration results </w:t>
      </w:r>
      <w:r w:rsidR="00200219">
        <w:t>for</w:t>
      </w:r>
      <w:r w:rsidR="00200219" w:rsidRPr="00984316">
        <w:t xml:space="preserve"> </w:t>
      </w:r>
      <w:r w:rsidR="00FE3E04" w:rsidRPr="00984316">
        <w:t xml:space="preserve">the five litter </w:t>
      </w:r>
      <w:r w:rsidR="0083112D" w:rsidRPr="00984316">
        <w:t xml:space="preserve">pools </w:t>
      </w:r>
      <w:r w:rsidR="00E16B89" w:rsidRPr="00984316">
        <w:t>across</w:t>
      </w:r>
      <w:r w:rsidR="00200219">
        <w:t xml:space="preserve"> the</w:t>
      </w:r>
      <w:r w:rsidR="00E16B89" w:rsidRPr="00984316">
        <w:t xml:space="preserve"> four model scenarios </w:t>
      </w:r>
      <w:r w:rsidR="00FE3E04" w:rsidRPr="00984316">
        <w:t xml:space="preserve">(Figure </w:t>
      </w:r>
      <w:r w:rsidR="00467CF1" w:rsidRPr="00984316">
        <w:t>4)</w:t>
      </w:r>
      <w:r w:rsidR="00FE3E04" w:rsidRPr="00984316">
        <w:t>, despite the high variability in the</w:t>
      </w:r>
      <w:r w:rsidR="00072728" w:rsidRPr="00984316">
        <w:t xml:space="preserve"> initial</w:t>
      </w:r>
      <w:r w:rsidR="00FE3E04" w:rsidRPr="00984316">
        <w:t xml:space="preserve"> </w:t>
      </w:r>
      <w:r w:rsidR="00436334" w:rsidRPr="00984316">
        <w:t>C</w:t>
      </w:r>
      <w:r w:rsidR="00FE3E04" w:rsidRPr="00984316">
        <w:t xml:space="preserve"> </w:t>
      </w:r>
      <w:r w:rsidR="00436334" w:rsidRPr="00984316">
        <w:t xml:space="preserve">fractions </w:t>
      </w:r>
      <w:r w:rsidR="00FE3E04" w:rsidRPr="00984316">
        <w:t>estimated using the molecular mixing model and NMR data (</w:t>
      </w:r>
      <w:r w:rsidR="00C8428C" w:rsidRPr="00984316">
        <w:t>Table</w:t>
      </w:r>
      <w:r w:rsidR="00FE3E04" w:rsidRPr="00984316">
        <w:t xml:space="preserve"> S</w:t>
      </w:r>
      <w:r w:rsidR="00467CF1" w:rsidRPr="00984316">
        <w:t>3</w:t>
      </w:r>
      <w:r w:rsidR="00FE3E04" w:rsidRPr="00984316">
        <w:t xml:space="preserve">). </w:t>
      </w:r>
      <w:r w:rsidR="005F352F" w:rsidRPr="00984316">
        <w:t>Overall</w:t>
      </w:r>
      <w:r w:rsidR="00200219">
        <w:t>,</w:t>
      </w:r>
      <w:r w:rsidR="005F352F" w:rsidRPr="00984316">
        <w:t xml:space="preserve"> model calibration resulted in high accuracy with NSE values &gt;0.95 and RMSE &lt;0.02 (Figures 5</w:t>
      </w:r>
      <w:r w:rsidR="009A6666" w:rsidRPr="00984316">
        <w:t>, see</w:t>
      </w:r>
      <w:r w:rsidR="00886AC8" w:rsidRPr="00984316">
        <w:t xml:space="preserve"> also</w:t>
      </w:r>
      <w:r w:rsidR="009A6666" w:rsidRPr="00984316">
        <w:t xml:space="preserve"> Figures </w:t>
      </w:r>
      <w:r w:rsidR="009A6666" w:rsidRPr="006C0E33">
        <w:t>S</w:t>
      </w:r>
      <w:r w:rsidR="006C0E33">
        <w:t>5</w:t>
      </w:r>
      <w:r w:rsidR="009A6666" w:rsidRPr="00984316">
        <w:t xml:space="preserve"> and S</w:t>
      </w:r>
      <w:r w:rsidR="006C0E33">
        <w:t>6</w:t>
      </w:r>
      <w:r w:rsidR="005F352F" w:rsidRPr="00984316">
        <w:t>)</w:t>
      </w:r>
      <w:r w:rsidR="000B4487" w:rsidRPr="00984316">
        <w:t xml:space="preserve">. </w:t>
      </w:r>
      <w:ins w:id="34" w:author="Stefano Manzoni" w:date="2025-06-30T18:07:00Z">
        <w:r w:rsidR="002F3E38">
          <w:t>Almost all</w:t>
        </w:r>
      </w:ins>
      <w:del w:id="35" w:author="Stefano Manzoni" w:date="2025-06-30T18:07:00Z">
        <w:r w:rsidR="00FE3E04" w:rsidRPr="00984316" w:rsidDel="002F3E38">
          <w:delText>Many</w:delText>
        </w:r>
      </w:del>
      <w:r w:rsidR="00FE3E04" w:rsidRPr="00984316">
        <w:t xml:space="preserve"> litter datasets showed an </w:t>
      </w:r>
      <w:ins w:id="36" w:author="Stefano Manzoni" w:date="2025-06-30T18:08:00Z">
        <w:r w:rsidR="002F3E38">
          <w:t xml:space="preserve">overall </w:t>
        </w:r>
      </w:ins>
      <w:r w:rsidR="00FE3E04" w:rsidRPr="00984316">
        <w:t xml:space="preserve">NSE &gt; 0, indicating that the model performance is more accurate than merely using the mean of the observed values (Figure </w:t>
      </w:r>
      <w:r w:rsidR="006E6818" w:rsidRPr="00984316">
        <w:t>6</w:t>
      </w:r>
      <w:r w:rsidR="00FE3E04" w:rsidRPr="00984316">
        <w:t>). Moreover, the same datasets had an RMSE close to zero</w:t>
      </w:r>
      <w:r w:rsidR="00200219">
        <w:t>,</w:t>
      </w:r>
      <w:r w:rsidR="008B4CD5" w:rsidRPr="00984316">
        <w:t xml:space="preserve"> indicating a </w:t>
      </w:r>
      <w:r w:rsidR="00FE3E04" w:rsidRPr="00984316">
        <w:t xml:space="preserve">robust </w:t>
      </w:r>
      <w:r w:rsidR="008B4CD5" w:rsidRPr="00984316">
        <w:t>data-</w:t>
      </w:r>
      <w:r w:rsidR="00FE3E04" w:rsidRPr="00984316">
        <w:t xml:space="preserve">model </w:t>
      </w:r>
      <w:r w:rsidR="008B4CD5" w:rsidRPr="00984316">
        <w:t xml:space="preserve">fit </w:t>
      </w:r>
      <w:r w:rsidR="00FE3E04" w:rsidRPr="00984316">
        <w:t xml:space="preserve">(Figure </w:t>
      </w:r>
      <w:r w:rsidR="006E6818" w:rsidRPr="00984316">
        <w:t>6</w:t>
      </w:r>
      <w:r w:rsidR="00FE3E04" w:rsidRPr="00984316">
        <w:t xml:space="preserve">). </w:t>
      </w:r>
      <w:r w:rsidR="00967EAA" w:rsidRPr="00984316">
        <w:t xml:space="preserve">Model </w:t>
      </w:r>
      <w:ins w:id="37" w:author="Stefano Manzoni" w:date="2025-06-30T18:09:00Z">
        <w:r w:rsidR="002F3E38">
          <w:t xml:space="preserve">performance for specific chemical classes was more </w:t>
        </w:r>
      </w:ins>
      <w:ins w:id="38" w:author="Stefano Manzoni" w:date="2025-06-30T18:10:00Z">
        <w:r w:rsidR="002F3E38">
          <w:t xml:space="preserve">variable. </w:t>
        </w:r>
      </w:ins>
      <w:del w:id="39" w:author="Stefano Manzoni" w:date="2025-06-30T18:09:00Z">
        <w:r w:rsidR="00967EAA" w:rsidRPr="00984316" w:rsidDel="002F3E38">
          <w:delText xml:space="preserve">fits </w:delText>
        </w:r>
      </w:del>
      <w:del w:id="40" w:author="Stefano Manzoni" w:date="2025-06-30T18:10:00Z">
        <w:r w:rsidR="00967EAA" w:rsidRPr="00984316" w:rsidDel="002F3E38">
          <w:delText>were</w:delText>
        </w:r>
      </w:del>
      <w:ins w:id="41" w:author="Stefano Manzoni" w:date="2025-06-30T18:10:00Z">
        <w:r w:rsidR="002F3E38">
          <w:t>Performance was</w:t>
        </w:r>
      </w:ins>
      <w:r w:rsidR="00967EAA" w:rsidRPr="00984316">
        <w:t xml:space="preserve"> influenced by data availability or by the uncertainty in assigning certain NMR spectra to the </w:t>
      </w:r>
      <w:r w:rsidR="00C53293" w:rsidRPr="00984316">
        <w:t>chemical classes</w:t>
      </w:r>
      <w:r w:rsidR="00967EAA" w:rsidRPr="00984316">
        <w:t xml:space="preserve">. For </w:t>
      </w:r>
      <w:r w:rsidR="000607F2" w:rsidRPr="00984316">
        <w:t>instance</w:t>
      </w:r>
      <w:r w:rsidR="00967EAA" w:rsidRPr="00984316">
        <w:t xml:space="preserve">, </w:t>
      </w:r>
      <w:r w:rsidR="004A4370" w:rsidRPr="00984316">
        <w:t xml:space="preserve">in each scenario, the </w:t>
      </w:r>
      <w:r w:rsidR="00717320" w:rsidRPr="00984316">
        <w:t>model</w:t>
      </w:r>
      <w:r w:rsidR="004A4370" w:rsidRPr="00984316">
        <w:t xml:space="preserve"> consistently</w:t>
      </w:r>
      <w:r w:rsidR="009B0969" w:rsidRPr="00984316">
        <w:t xml:space="preserve"> performed poorly for protein and carbonyl pools, with</w:t>
      </w:r>
      <w:r w:rsidR="005F71C4" w:rsidRPr="00984316">
        <w:t xml:space="preserve"> around 30% and 12% o</w:t>
      </w:r>
      <w:r w:rsidR="00FF39A0" w:rsidRPr="00984316">
        <w:t xml:space="preserve">f datasets </w:t>
      </w:r>
      <w:r w:rsidR="005F71C4" w:rsidRPr="00984316">
        <w:t xml:space="preserve">having </w:t>
      </w:r>
      <w:r w:rsidR="009B0969" w:rsidRPr="00984316">
        <w:t>negative NSE</w:t>
      </w:r>
      <w:r w:rsidR="00EA711E" w:rsidRPr="00984316">
        <w:t xml:space="preserve"> values</w:t>
      </w:r>
      <w:r w:rsidR="00717320" w:rsidRPr="00984316">
        <w:t>, respectively.</w:t>
      </w:r>
      <w:r w:rsidR="00EA711E" w:rsidRPr="00984316">
        <w:t xml:space="preserve"> </w:t>
      </w:r>
      <w:commentRangeStart w:id="42"/>
      <w:commentRangeStart w:id="43"/>
      <w:commentRangeStart w:id="44"/>
      <w:r w:rsidR="002260D9" w:rsidRPr="00984316">
        <w:t xml:space="preserve">When comparing the two </w:t>
      </w:r>
      <w:r w:rsidR="007A76E2" w:rsidRPr="00984316">
        <w:t xml:space="preserve">N </w:t>
      </w:r>
      <w:r w:rsidR="00177FFA" w:rsidRPr="00984316">
        <w:t>adaptation</w:t>
      </w:r>
      <w:r w:rsidR="002260D9" w:rsidRPr="00984316">
        <w:t xml:space="preserve"> strategies, </w:t>
      </w:r>
      <w:r w:rsidR="0000006B" w:rsidRPr="00984316">
        <w:t xml:space="preserve">all </w:t>
      </w:r>
      <w:r w:rsidR="002260D9" w:rsidRPr="00984316">
        <w:t xml:space="preserve">model scenarios performed similarly </w:t>
      </w:r>
      <w:r w:rsidR="002260D9" w:rsidRPr="00984316">
        <w:lastRenderedPageBreak/>
        <w:t xml:space="preserve">(Figure </w:t>
      </w:r>
      <w:r w:rsidR="005F352F" w:rsidRPr="00984316">
        <w:t>6</w:t>
      </w:r>
      <w:r w:rsidR="002260D9" w:rsidRPr="00984316">
        <w:t xml:space="preserve">), </w:t>
      </w:r>
      <w:r w:rsidR="00DD78BB" w:rsidRPr="00984316">
        <w:t xml:space="preserve">indicating that current data–model integration frameworks—even with detailed representations of litter </w:t>
      </w:r>
      <w:r w:rsidR="007D283E" w:rsidRPr="00984316">
        <w:t>chemistry</w:t>
      </w:r>
      <w:r w:rsidR="00DD78BB" w:rsidRPr="00984316">
        <w:t>—are insufficient to determine when a specific N adaptation strategy is active.</w:t>
      </w:r>
      <w:commentRangeEnd w:id="42"/>
      <w:r w:rsidR="00200219">
        <w:rPr>
          <w:rStyle w:val="CommentReference"/>
        </w:rPr>
        <w:commentReference w:id="42"/>
      </w:r>
      <w:commentRangeEnd w:id="43"/>
      <w:r w:rsidR="007D1D95">
        <w:rPr>
          <w:rStyle w:val="CommentReference"/>
        </w:rPr>
        <w:commentReference w:id="43"/>
      </w:r>
      <w:commentRangeEnd w:id="44"/>
      <w:r w:rsidR="00DC64A2">
        <w:rPr>
          <w:rStyle w:val="CommentReference"/>
        </w:rPr>
        <w:commentReference w:id="44"/>
      </w:r>
    </w:p>
    <w:p w14:paraId="3D3A3B14" w14:textId="103CCFBA" w:rsidR="006F12B4" w:rsidRDefault="006F12B4" w:rsidP="006F12B4">
      <w:pPr>
        <w:keepNext/>
      </w:pPr>
    </w:p>
    <w:p w14:paraId="11390CA4" w14:textId="5DA3D7B5" w:rsidR="00DA7E4A" w:rsidRPr="00984316" w:rsidRDefault="00DA7E4A" w:rsidP="006F12B4">
      <w:pPr>
        <w:keepNext/>
      </w:pPr>
      <w:r w:rsidRPr="00DA7E4A">
        <w:rPr>
          <w:noProof/>
        </w:rPr>
        <w:drawing>
          <wp:inline distT="0" distB="0" distL="0" distR="0" wp14:anchorId="7197211A" wp14:editId="6E1B9355">
            <wp:extent cx="5943600" cy="4920615"/>
            <wp:effectExtent l="0" t="0" r="0" b="0"/>
            <wp:docPr id="290680432" name="Picture 1" descr="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80432" name="Picture 1" descr="Chart&#10;&#10;AI-generated content may be incorrect."/>
                    <pic:cNvPicPr/>
                  </pic:nvPicPr>
                  <pic:blipFill>
                    <a:blip r:embed="rId15"/>
                    <a:stretch>
                      <a:fillRect/>
                    </a:stretch>
                  </pic:blipFill>
                  <pic:spPr>
                    <a:xfrm>
                      <a:off x="0" y="0"/>
                      <a:ext cx="5943600" cy="4920615"/>
                    </a:xfrm>
                    <a:prstGeom prst="rect">
                      <a:avLst/>
                    </a:prstGeom>
                  </pic:spPr>
                </pic:pic>
              </a:graphicData>
            </a:graphic>
          </wp:inline>
        </w:drawing>
      </w:r>
    </w:p>
    <w:p w14:paraId="0C6B20FC" w14:textId="692369FF" w:rsidR="00FA5870" w:rsidRPr="00984316" w:rsidRDefault="006F12B4" w:rsidP="002F6720">
      <w:bookmarkStart w:id="45" w:name="_Ref198635943"/>
      <w:r w:rsidRPr="00984316">
        <w:t xml:space="preserve">Figure </w:t>
      </w:r>
      <w:r w:rsidRPr="00984316">
        <w:fldChar w:fldCharType="begin"/>
      </w:r>
      <w:r w:rsidRPr="00984316">
        <w:instrText>SEQ Figure \* ARABIC</w:instrText>
      </w:r>
      <w:r w:rsidRPr="00984316">
        <w:fldChar w:fldCharType="separate"/>
      </w:r>
      <w:r w:rsidR="003E501E" w:rsidRPr="00984316">
        <w:rPr>
          <w:noProof/>
        </w:rPr>
        <w:t>4</w:t>
      </w:r>
      <w:r w:rsidRPr="00984316">
        <w:fldChar w:fldCharType="end"/>
      </w:r>
      <w:bookmarkEnd w:id="45"/>
      <w:r w:rsidRPr="00984316">
        <w:t xml:space="preserve"> Comparison of modeled (different line styles) and observed (circles) changes in five litter pools (carbohydrate, protein, lignin, lipid, and carbonyl) for various litter types. The data points for the crop litter is from wheat straw buried at 15cm depth in sandy loam soil from </w:t>
      </w:r>
      <w:r w:rsidRPr="00984316">
        <w:rPr>
          <w:rFonts w:ascii="Calibri" w:eastAsia="Times New Roman" w:hAnsi="Calibri" w:cs="Calibri"/>
          <w:color w:val="000000"/>
        </w:rPr>
        <w:t xml:space="preserve">Li et al. </w:t>
      </w:r>
      <w:r w:rsidRPr="00984316">
        <w:fldChar w:fldCharType="begin"/>
      </w:r>
      <w:r w:rsidRPr="00984316">
        <w:instrText xml:space="preserve"> ADDIN ZOTERO_ITEM CSL_CITATION {"citationID":"agwfj94Q","properties":{"formattedCitation":"(2020)","plainCitation":"(2020)","noteIndex":0},"citationItems":[{"id":6598,"uris":["http://zotero.org/groups/2896060/items/9R85AXMA"],"itemData":{"id":6598,"type":"article-journal","abstract":"Field decomposition of wheat and maize straws was monitored for 20 months using litterbag method in Calcaric Fluvisol soils with three different textures (sand, sandy loam, and silty clay). Residual straw samples were collected at 0 or after 4, 6, 10, and 20 months of decomposition. The chemical structure of straw was analyzed by solid-state 13C nuclear magnetic resonance (13C-NMR) spectroscopy, and the composition of main microbial groups was evaluated by phospholipid fatty acid analysis. Regardless of the straw type and soil texture, the straw biomass and C loss increased steadily in the first 10 months and then leveled off in the following 10 months; both the chemical structure of straw and the composition of main microbial groups differed during incubation. During the first 4 months of wheat straw degradation, the decrease in di-O-alkyl and O-alkyl C and the increase in alkyl and N-alkyl/methoxyl C contents were related to the enrichment of fungi (18:1ω9c) and Gram-negative bacteria (18:1ω7c and 16:1ω7c), while the degradation of maize straw was associated with the decrease in the fungal (18:1ω9c) abundance and the increase in the abundance of Gram-negative (18:1ω7c and 16:1ω7c) and Gram-positive (a15:0) bacteria. During the 6–10-month period, the decrease in di-O-alkyl and O-alkyl C and the increase in alkyl, aryl, and carboxyl/amide C contents were related to the enrichment of arbuscular mycorrhizal fungi (AMF) (16:1ω5c) and Gram-negative (cy19:0ω8c) bacteria and the decrease in fungal (18:2ω6,9c) abundance, with AMF playing an important role in the degradation of both straw types. The altered chemical structure of wheat and maize straws had opposite links with fungal abundance during the first 4 months, while alterations occurring during the 6–10-month period mainly depended on the variation in the AMF abundance. © 2019, Springer-Verlag GmbH Germany, part of Springer Nature.","archive":"Scopus","container-title":"Biology and Fertility of Soils","DOI":"10.1007/s00374-019-01397-0","ISSN":"01782762 (ISSN)","issue":"1","journalAbbreviation":"Biol. Fertil. Soils","language":"English","note":"publisher: Springer","page":"11-24","title":"Relationship between the chemical structure of straw and composition of main microbial groups during the decomposition of wheat and maize straws as affected by soil texture","volume":"56","author":[{"family":"Li","given":"D."},{"family":"Li","given":"Z."},{"family":"Zhao","given":"B."},{"family":"Zhang","given":"J."}],"issued":{"date-parts":[["2020"]]},"citation-key":"liRelationshipChemicalStructure2020"},"label":"page","suppress-author":true}],"schema":"https://github.com/citation-style-language/schema/raw/master/csl-citation.json"} </w:instrText>
      </w:r>
      <w:r w:rsidRPr="00984316">
        <w:fldChar w:fldCharType="separate"/>
      </w:r>
      <w:r w:rsidRPr="00984316">
        <w:rPr>
          <w:rFonts w:ascii="Calibri" w:hAnsi="Calibri" w:cs="Calibri"/>
          <w:sz w:val="20"/>
        </w:rPr>
        <w:t>(2020)</w:t>
      </w:r>
      <w:r w:rsidRPr="00984316">
        <w:fldChar w:fldCharType="end"/>
      </w:r>
      <w:r w:rsidRPr="00984316">
        <w:t xml:space="preserve">; grass and leaf litter samples are of A. </w:t>
      </w:r>
      <w:proofErr w:type="spellStart"/>
      <w:r w:rsidRPr="00984316">
        <w:t>mauritanicus</w:t>
      </w:r>
      <w:proofErr w:type="spellEnd"/>
      <w:r w:rsidRPr="00984316">
        <w:t xml:space="preserve"> and </w:t>
      </w:r>
      <w:r w:rsidRPr="00984316">
        <w:rPr>
          <w:rFonts w:ascii="Calibri" w:eastAsia="Times New Roman" w:hAnsi="Calibri" w:cs="Calibri"/>
          <w:color w:val="000000"/>
        </w:rPr>
        <w:t xml:space="preserve">A. unedo species, respectively, </w:t>
      </w:r>
      <w:r w:rsidRPr="00984316">
        <w:t xml:space="preserve">from </w:t>
      </w:r>
      <w:r w:rsidRPr="00984316">
        <w:rPr>
          <w:rFonts w:ascii="Calibri" w:eastAsia="Times New Roman" w:hAnsi="Calibri" w:cs="Calibri"/>
          <w:color w:val="000000"/>
        </w:rPr>
        <w:t xml:space="preserve">Bonanomi et al. </w:t>
      </w:r>
      <w:r w:rsidRPr="00984316">
        <w:fldChar w:fldCharType="begin"/>
      </w:r>
      <w:r w:rsidRPr="00984316">
        <w:instrText xml:space="preserve"> ADDIN ZOTERO_ITEM CSL_CITATION {"citationID":"DempNEZB","properties":{"formattedCitation":"(2013)","plainCitation":"(2013)","noteIndex":0},"citationItems":[{"id":6704,"uris":["http://zotero.org/groups/2896060/items/46Z88GEE"],"itemData":{"id":6704,"type":"article-journal","abstract":"Predictions of litter decomposition rates are critical for modelling biogeochemical cycling in terrestrial ecosystems and forecasting organic carbon and nutrient stock balances. Litter quality, besides climatic conditions, is recognized as a main factor affecting decay rates and it has been traditionally assessed by the C/N and lignin/N ratios of undecomposed materials. Here, solid state 13C NMR spectroscopy and proximate chemical analysis have been used to characterize litter organic C in a litterbag experiment with 64 different litter types decomposing under controlled conditions of temperature and water content. A statistical comparative analysis provided evidence that C/N and lignin/N ratios, showing different trends of correlation with decay rates at different decomposition stages, can be used to describe the quality of undecomposed litter, but are unable to predict mass loss of already decomposed materials. A principal component regression (PCR) model based on 13C NMR spectra, fitted and cross-validated by using either two randomly selected sets of litter types, showed highly fitting predictions of observed decay rates throughout the decomposition process. The simple ratio 70-75/52-57 corresponding to O-alkyl C of carbohydrates and methoxyl C of lignin, respectively, showed the highest correlation with decay rate among different tested parameters. These findings enhance our understanding of litter quality, and improve our ability to predict decomposition dynamics. The 13C NMR-based 70-75/52-57 ratio is proposed as an alternative to C/N and lignin/N ratios for application in experimental and modelling work. © 2012 Elsevier Ltd.","archive":"Scopus","container-title":"Soil Biology and Biochemistry","DOI":"10.1016/j.soilbio.2012.03.003","ISSN":"00380717 (ISSN)","journalAbbreviation":"Soil Biol. Biochem.","language":"English","page":"40-48","title":"Litter quality assessed by solid state 13C NMR spectroscopy predicts decay rate better than C/N and Lignin/N ratios","volume":"56","author":[{"family":"Bonanomi","given":"G."},{"family":"Incerti","given":"G."},{"family":"Giannino","given":"F."},{"family":"Mingo","given":"A."},{"family":"Lanzotti","given":"V."},{"family":"Mazzoleni","given":"S."}],"issued":{"date-parts":[["2013"]]},"citation-key":"bonanomiLitterQualityAssessed2013"},"label":"page","suppress-author":true}],"schema":"https://github.com/citation-style-language/schema/raw/master/csl-citation.json"} </w:instrText>
      </w:r>
      <w:r w:rsidRPr="00984316">
        <w:fldChar w:fldCharType="separate"/>
      </w:r>
      <w:r w:rsidRPr="00984316">
        <w:rPr>
          <w:rFonts w:ascii="Calibri" w:hAnsi="Calibri" w:cs="Calibri"/>
        </w:rPr>
        <w:t>(2013)</w:t>
      </w:r>
      <w:r w:rsidRPr="00984316">
        <w:fldChar w:fldCharType="end"/>
      </w:r>
      <w:r w:rsidRPr="00984316">
        <w:t xml:space="preserve">;  needle litter is from P. radiata from Almendros et al. </w:t>
      </w:r>
      <w:r w:rsidRPr="00984316">
        <w:fldChar w:fldCharType="begin"/>
      </w:r>
      <w:r w:rsidRPr="00984316">
        <w:instrText xml:space="preserve"> ADDIN ZOTERO_ITEM CSL_CITATION {"citationID":"cmap99YZ","properties":{"formattedCitation":"(2000)","plainCitation":"(2000)","noteIndex":0},"citationItems":[{"id":6828,"uris":["http://zotero.org/groups/2896060/items/624G8JEG"],"itemData":{"id":6828,"type":"article-journal","abstract":"A laboratory experiment was designed to investigate the degradation patterns of leaves from 12 forest and shrub species typical of Mediterranean ecosystems by solid-state 13C NMR. The spectral data have been compared with those for the major organic fractions, and elementary composition in three transformation stages (zero time, intermediated and advanced (168 d)). The plant material in general showed a selective depletion of lipid and water-soluble products and a concentration in acid-insoluble residue (Klason lignin fraction), but the increasing percentage of total alkyl carbons (not observed in pine leaves) suggests that recalcitrant aliphatic material accumulates in the course of the 168 d incubation, when the total weight losses were up to 660 g kg-1. This contrasts with the fact that the concentration of extractable alkyl C (i.e. the lipid fraction) decreased in all cases. The results for the different plants suggested some general transformation trends simultaneous to specific biodegradation patterns. The non-ameliorant, soil acidifying species (i.e. those a priori considered to favor the accumulation of humus with low biological activity) have high initial concentrations of extractives, alkyl structures and comparatively lower percentages of O-alkyl structures. The decay process in these species is not associated to the increase of the alkyl-to-O-alkyl ratio, which is shown by the ameliorant species. Superimposed on these major trends, the biomass of the different plants underwent divergent paths in the course of composting, leading to, for example, (i) accumulation of recalcitrant, nonhydrolyzable alkyl and aromatic structures (Retama, Genista); (ii) enrichment of resistant O-alkyl structures such are stable fractions of carbohydrate and tannins (Pinus, Calluna); and (iii) accumulation of aliphatic extractives with the lowest stabilization of protein in resistant forms (Arctostaphylos, Ilex). In particular, in the acidifying species, the spectral patterns suggest that the apparent stability of the aromatic domain is compatible with selective preservation of tannins together with aliphatic structures. Such specific tendencies are also illustrated by the difference spectra (0 vs 168 d) which suggest that early humification processes are highly heterogeneous and distinct rather than the selective degradation of lipid and water-soluble fractions and carbohydrates, and they may include stabilization of tannins and aliphatic (cutin- and protein-like) macromolecules. (C) 2000 Elsevier Science Ltd.","archive":"Scopus","container-title":"Soil Biology and Biochemistry","DOI":"10.1016/S0038-0717(99)00202-3","ISSN":"00380717 (ISSN)","issue":"6","journalAbbreviation":"Soil Biol. Biochem.","language":"English","page":"793-804","title":"13C NMR assessment of decomposition patterns during composting of forest and shrub biomass","volume":"32","author":[{"family":"Almendros","given":"G."},{"family":"Dorado","given":"J."},{"family":"González-Vila","given":"F.J."},{"family":"Blanco","given":"M.J."},{"family":"Lankes","given":"U."}],"issued":{"date-parts":[["2000"]]},"citation-key":"almendros13CNMRAssessment2000"},"label":"page","suppress-author":true}],"schema":"https://github.com/citation-style-language/schema/raw/master/csl-citation.json"} </w:instrText>
      </w:r>
      <w:r w:rsidRPr="00984316">
        <w:fldChar w:fldCharType="separate"/>
      </w:r>
      <w:r w:rsidRPr="00984316">
        <w:rPr>
          <w:rFonts w:ascii="Calibri" w:hAnsi="Calibri" w:cs="Calibri"/>
        </w:rPr>
        <w:t>(2000)</w:t>
      </w:r>
      <w:r w:rsidRPr="00984316">
        <w:fldChar w:fldCharType="end"/>
      </w:r>
      <w:r w:rsidRPr="00984316">
        <w:t xml:space="preserve">; root litter samples are fine roots of M. </w:t>
      </w:r>
      <w:proofErr w:type="spellStart"/>
      <w:r w:rsidRPr="00984316">
        <w:t>macclurei</w:t>
      </w:r>
      <w:proofErr w:type="spellEnd"/>
      <w:r w:rsidRPr="00984316">
        <w:t xml:space="preserve"> from Wang et al. </w:t>
      </w:r>
      <w:r w:rsidRPr="00984316">
        <w:fldChar w:fldCharType="begin"/>
      </w:r>
      <w:r w:rsidRPr="00984316">
        <w:instrText xml:space="preserve"> ADDIN ZOTERO_ITEM CSL_CITATION {"citationID":"VZPH7OOa","properties":{"formattedCitation":"(2013)","plainCitation":"(2013)","noteIndex":0},"citationItems":[{"id":35,"uris":["http://zotero.org/users/5408042/items/YBBM7VKV"],"itemData":{"id":35,"type":"article-journal","abstract":"Plant litter and fine roots turnover are important carbon (C) inputs to soil and a direct emission source of CO2 to the atmosphere. C dynamics during litter decomposition provide an insight into C flow in soils. To quantitatively assess how decomposition processes vary with litter types, the solid-state C-13 nuclear magnetic resonance spectroscopy with cross-polarization and magic-angle spinning (CPMAS-NMR) technique was applied to analyze the organic C dynamics of conifer (Pinus massoniana) and broadleaf (Castanopsis hystrix, Michelia macclurei and Mytilaria laosensis) leaf litter and fine roots which had degraded during one year litterbag experiment in four subtropical plantations of China. The results were used to estimate decomposition rates of different C types and compositional changes of leaf litter and fine roots during decomposition. The mass loss rates of different C fractions during decomposition varied significantly between litter types. Site environment and initial litter quality played more critical roles in regulating decomposition of fine roots than of leaf litter. The significant changes in the proportion of C forms and degree of humification occurred during leaf litter decomposition, but not during fine roots decomposition. The proportions of alkyl C and carbonyl C and alkyl/O-alkyl C ratio varied with leaf litter types, with an increase for the proportion of alkyl C and alkyl/O-alkyl C ratio in broadleaf leaf litters and an enhanced trend for the proportion of carbonyl C for P. massoniana. The results suggest that the patterns and main controlling factors of litter C compositional change during decomposition differed between above- and belowground, and the dynamics of leaf litter C fractions during decomposition differed between conifer and broadleaf species. The findings of litter C compositional decomposition of the main tree species in this study could contribute to the accurate estimation of soil C sequestration in subtropical plantation ecosystems. (c) 2012 Elsevier B.V. All rights reserved.","archive_location":"WOS:000320425100006","container-title":"FOREST ECOLOGY AND MANAGEMENT","DOI":"10.1016/j.foreco.2012.12.015","page":"43-52","title":"Dynamics and speciation of organic carbon during decomposition of leaf litter and fine roots in four subtropical plantations of China","volume":"300","author":[{"family":"Wang","given":"H"},{"family":"Liu","given":"SR"},{"family":"Wang","given":"JX"},{"family":"Shi","given":"ZM"},{"family":"Lu","given":"LH"},{"family":"Guo","given":"WF"},{"family":"Jia","given":"HY"},{"family":"Cai","given":"DX"}],"issued":{"date-parts":[["2013",7,15]]},"citation-key":"wangDynamicsSpeciationOrganic2013"},"label":"page","suppress-author":true}],"schema":"https://github.com/citation-style-language/schema/raw/master/csl-citation.json"} </w:instrText>
      </w:r>
      <w:r w:rsidRPr="00984316">
        <w:fldChar w:fldCharType="separate"/>
      </w:r>
      <w:r w:rsidRPr="00984316">
        <w:rPr>
          <w:rFonts w:ascii="Calibri" w:hAnsi="Calibri" w:cs="Calibri"/>
        </w:rPr>
        <w:t>(2013)</w:t>
      </w:r>
      <w:r w:rsidRPr="00984316">
        <w:fldChar w:fldCharType="end"/>
      </w:r>
      <w:r w:rsidRPr="00984316">
        <w:t xml:space="preserve">; and wood litter of </w:t>
      </w:r>
      <w:proofErr w:type="spellStart"/>
      <w:r w:rsidRPr="00984316">
        <w:t>Mulga</w:t>
      </w:r>
      <w:proofErr w:type="spellEnd"/>
      <w:r w:rsidRPr="00984316">
        <w:t xml:space="preserve"> twigs from Mathers et al. </w:t>
      </w:r>
      <w:r w:rsidRPr="00984316">
        <w:fldChar w:fldCharType="begin"/>
      </w:r>
      <w:r w:rsidRPr="00984316">
        <w:instrText xml:space="preserve"> ADDIN ZOTERO_ITEM CSL_CITATION {"citationID":"uVOe4DfX","properties":{"formattedCitation":"(2007)","plainCitation":"(2007)","noteIndex":0},"citationItems":[{"id":6874,"uris":["http://zotero.org/groups/2896060/items/LGLGDUJE"],"itemData":{"id":6874,"type":"article-journal","abstract":"Plant litter and fine roots are important carbon (C) inputs to soil and a direct source of CO2 to the atmosphere. Solid-state carbon-13 nuclear magnetic resonance (13C-NMR) spectroscopy was used to investigate the nature of C changes during decomposition of plant litter and fine roots of mulga (Acacia aneura F. Muell. Ex. Benth.), wheat (Triticum aestivum L.), lucerne (Medicago sativa) and buffel grass (Cenchrus ciliaris) over an 18-month period. Alkyl C was closely associated with total N concentrations in all litter materials during decay and as alkyl C increased so did total N, indicating an increase in refractory biomacromolecules. Mulga phyllodes had the greatest alkyl C concentration of all litter and fine root materials, and also exhibited the NMR peaks assigned to tannins that may slow or hinder decomposition rates and nitrification. Mulga litter and fine roots decomposed slower than all other litter materials and the soil under mulga had the highest soil C concentration, indicating slower CO2 release. The alkyl C-to-O-alkyl C ratio is generally used as an index of the extent of decomposition, but is not useful for the decay of woody components. Of all the NMR ratios studied that may indicate the extent of decomposition, the carbohydrate C-to-methoxyl C ratio proved to have the strongest and most consistent relationship with decay time, fraction of mass remaining and total C, even though increases in alkyl C were observed with decreases in carbohydrate C. © 2006 Elsevier Ltd. All rights reserved.","archive":"Scopus","container-title":"Soil Biology and Biochemistry","DOI":"10.1016/j.soilbio.2006.11.009","ISSN":"00380717 (ISSN)","issue":"5","journalAbbreviation":"Soil Biol. Biochem.","language":"English","page":"993-1006","title":"13C-NMR analysis of decomposing litter and fine roots in the semi-arid Mulga Lands of southern Queensland","volume":"39","author":[{"family":"Mathers","given":"N.J."},{"family":"Jalota","given":"R.K."},{"family":"Dalal","given":"R.C."},{"family":"Boyd","given":"S.E."}],"issued":{"date-parts":[["2007"]]},"citation-key":"mathers13CNMRAnalysisDecomposing2007"},"label":"page","suppress-author":true}],"schema":"https://github.com/citation-style-language/schema/raw/master/csl-citation.json"} </w:instrText>
      </w:r>
      <w:r w:rsidRPr="00984316">
        <w:fldChar w:fldCharType="separate"/>
      </w:r>
      <w:r w:rsidRPr="00984316">
        <w:rPr>
          <w:rFonts w:ascii="Calibri" w:hAnsi="Calibri" w:cs="Calibri"/>
        </w:rPr>
        <w:t>(2007)</w:t>
      </w:r>
      <w:r w:rsidRPr="00984316">
        <w:fldChar w:fldCharType="end"/>
      </w:r>
      <w:r w:rsidRPr="00984316">
        <w:t xml:space="preserve">. Different line styles are for four model variants. </w:t>
      </w:r>
    </w:p>
    <w:p w14:paraId="2A5684B7" w14:textId="62A1B790" w:rsidR="00AA46CA" w:rsidRPr="00984316" w:rsidRDefault="003E501E" w:rsidP="00AA46CA">
      <w:pPr>
        <w:keepNext/>
      </w:pPr>
      <w:r w:rsidRPr="00984316">
        <w:rPr>
          <w:noProof/>
        </w:rPr>
        <w:lastRenderedPageBreak/>
        <w:drawing>
          <wp:inline distT="0" distB="0" distL="0" distR="0" wp14:anchorId="710BF450" wp14:editId="6022FC47">
            <wp:extent cx="5943600" cy="1613535"/>
            <wp:effectExtent l="0" t="0" r="0" b="5715"/>
            <wp:docPr id="154241624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16249" name="Graphic 1542416249"/>
                    <pic:cNvPicPr/>
                  </pic:nvPicPr>
                  <pic:blipFill>
                    <a:blip r:embed="rId16">
                      <a:extLst>
                        <a:ext uri="{96DAC541-7B7A-43D3-8B79-37D633B846F1}">
                          <asvg:svgBlip xmlns:asvg="http://schemas.microsoft.com/office/drawing/2016/SVG/main" r:embed="rId17"/>
                        </a:ext>
                      </a:extLst>
                    </a:blip>
                    <a:stretch>
                      <a:fillRect/>
                    </a:stretch>
                  </pic:blipFill>
                  <pic:spPr>
                    <a:xfrm>
                      <a:off x="0" y="0"/>
                      <a:ext cx="5943600" cy="1613535"/>
                    </a:xfrm>
                    <a:prstGeom prst="rect">
                      <a:avLst/>
                    </a:prstGeom>
                  </pic:spPr>
                </pic:pic>
              </a:graphicData>
            </a:graphic>
          </wp:inline>
        </w:drawing>
      </w:r>
    </w:p>
    <w:p w14:paraId="6CEFE83F" w14:textId="427A05C1" w:rsidR="004C23C3" w:rsidRPr="00984316" w:rsidRDefault="00AA46CA" w:rsidP="00AA46CA">
      <w:pPr>
        <w:pStyle w:val="Caption"/>
      </w:pPr>
      <w:r w:rsidRPr="00984316">
        <w:t xml:space="preserve">Figure </w:t>
      </w:r>
      <w:r w:rsidR="003E501E">
        <w:fldChar w:fldCharType="begin"/>
      </w:r>
      <w:r w:rsidR="003E501E">
        <w:instrText xml:space="preserve"> SEQ Figure \* ARABIC </w:instrText>
      </w:r>
      <w:r w:rsidR="003E501E">
        <w:fldChar w:fldCharType="separate"/>
      </w:r>
      <w:r w:rsidR="003E501E" w:rsidRPr="00984316">
        <w:rPr>
          <w:noProof/>
        </w:rPr>
        <w:t>5</w:t>
      </w:r>
      <w:r w:rsidR="003E501E">
        <w:rPr>
          <w:noProof/>
        </w:rPr>
        <w:fldChar w:fldCharType="end"/>
      </w:r>
      <w:r w:rsidR="004A418F" w:rsidRPr="00984316">
        <w:t xml:space="preserve"> Boxplot of Nash–Sutcliffe modeling efficiency coefficient (NSE) (A) and root mean square error (RMSE in gC) (B) for overall model performance under four model scenarios and two N adaptation strategies. </w:t>
      </w:r>
    </w:p>
    <w:p w14:paraId="45B07BA4" w14:textId="77777777" w:rsidR="003E501E" w:rsidRPr="00984316" w:rsidRDefault="003E501E" w:rsidP="003E501E"/>
    <w:p w14:paraId="7797A812" w14:textId="7E7FEB19" w:rsidR="00BF0CE0" w:rsidRPr="00984316" w:rsidRDefault="00BF0CE0" w:rsidP="002F6720">
      <w:r w:rsidRPr="00984316">
        <w:rPr>
          <w:noProof/>
        </w:rPr>
        <w:drawing>
          <wp:inline distT="0" distB="0" distL="0" distR="0" wp14:anchorId="78E56275" wp14:editId="12FF1EBD">
            <wp:extent cx="5943600" cy="3634105"/>
            <wp:effectExtent l="0" t="0" r="0" b="4445"/>
            <wp:docPr id="5274795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79551" name="Graphic 527479551"/>
                    <pic:cNvPicPr/>
                  </pic:nvPicPr>
                  <pic:blipFill>
                    <a:blip r:embed="rId18">
                      <a:extLst>
                        <a:ext uri="{96DAC541-7B7A-43D3-8B79-37D633B846F1}">
                          <asvg:svgBlip xmlns:asvg="http://schemas.microsoft.com/office/drawing/2016/SVG/main" r:embed="rId19"/>
                        </a:ext>
                      </a:extLst>
                    </a:blip>
                    <a:stretch>
                      <a:fillRect/>
                    </a:stretch>
                  </pic:blipFill>
                  <pic:spPr>
                    <a:xfrm>
                      <a:off x="0" y="0"/>
                      <a:ext cx="5943600" cy="3634105"/>
                    </a:xfrm>
                    <a:prstGeom prst="rect">
                      <a:avLst/>
                    </a:prstGeom>
                  </pic:spPr>
                </pic:pic>
              </a:graphicData>
            </a:graphic>
          </wp:inline>
        </w:drawing>
      </w:r>
    </w:p>
    <w:p w14:paraId="1017B773" w14:textId="0166726F" w:rsidR="00BF0CE0" w:rsidRPr="00984316" w:rsidRDefault="00BF0CE0" w:rsidP="00BF0CE0">
      <w:pPr>
        <w:pStyle w:val="Caption"/>
      </w:pPr>
      <w:r w:rsidRPr="00984316">
        <w:t xml:space="preserve">Figure </w:t>
      </w:r>
      <w:r w:rsidR="003E501E">
        <w:fldChar w:fldCharType="begin"/>
      </w:r>
      <w:r w:rsidR="003E501E">
        <w:instrText xml:space="preserve"> SEQ Figure \* ARABIC </w:instrText>
      </w:r>
      <w:r w:rsidR="003E501E">
        <w:fldChar w:fldCharType="separate"/>
      </w:r>
      <w:r w:rsidR="003E501E" w:rsidRPr="00984316">
        <w:rPr>
          <w:noProof/>
        </w:rPr>
        <w:t>6</w:t>
      </w:r>
      <w:r w:rsidR="003E501E">
        <w:rPr>
          <w:noProof/>
        </w:rPr>
        <w:fldChar w:fldCharType="end"/>
      </w:r>
      <w:r w:rsidRPr="00984316">
        <w:t xml:space="preserve"> Boxplot of Nash–Sutcliffe modeling efficiency coefficient (NSE) (A) and root mean square error (RMSE in gC) (B) for five pools for four model scenarios. Diagonal lines and dots within boxes denote NSE and RMSE for two N adaptation strategies, N-retention and Flexible CUE, respectively. The box shows the interquartile range (IQR), with the median marked by a horizontal line. Whiskers extend to values within 1.5 times the IQR from the quartiles and outliers beyond the whiskers are indicated by individual markers. The percentage number in panel A show the % of litter dataset having NSE&lt;0. </w:t>
      </w:r>
      <w:r w:rsidR="006B2EE9" w:rsidRPr="00984316">
        <w:t xml:space="preserve">Model legends are the same as in </w:t>
      </w:r>
      <w:r w:rsidR="006B2EE9" w:rsidRPr="00984316">
        <w:fldChar w:fldCharType="begin"/>
      </w:r>
      <w:r w:rsidR="006B2EE9" w:rsidRPr="00984316">
        <w:instrText xml:space="preserve"> REF _Ref198635943 \h </w:instrText>
      </w:r>
      <w:r w:rsidR="00984316">
        <w:instrText xml:space="preserve"> \* MERGEFORMAT </w:instrText>
      </w:r>
      <w:r w:rsidR="006B2EE9" w:rsidRPr="00984316">
        <w:fldChar w:fldCharType="separate"/>
      </w:r>
      <w:r w:rsidR="003E501E" w:rsidRPr="00984316">
        <w:t xml:space="preserve">Figure </w:t>
      </w:r>
      <w:r w:rsidR="003E501E" w:rsidRPr="00984316">
        <w:rPr>
          <w:noProof/>
        </w:rPr>
        <w:t>4</w:t>
      </w:r>
      <w:r w:rsidR="006B2EE9" w:rsidRPr="00984316">
        <w:fldChar w:fldCharType="end"/>
      </w:r>
      <w:r w:rsidR="006B2EE9" w:rsidRPr="00984316">
        <w:t xml:space="preserve">. </w:t>
      </w:r>
    </w:p>
    <w:p w14:paraId="36E6A227" w14:textId="502A7E03" w:rsidR="00291941" w:rsidRPr="00984316" w:rsidRDefault="00DD4E62" w:rsidP="00291941">
      <w:pPr>
        <w:pStyle w:val="Heading2"/>
        <w:rPr>
          <w:b w:val="0"/>
          <w:bCs w:val="0"/>
        </w:rPr>
      </w:pPr>
      <w:r>
        <w:t xml:space="preserve"> </w:t>
      </w:r>
      <w:r w:rsidR="00291941" w:rsidRPr="00984316">
        <w:t xml:space="preserve">Detailed description of litter </w:t>
      </w:r>
      <w:r w:rsidR="009C15D0" w:rsidRPr="00984316">
        <w:t>chemistry</w:t>
      </w:r>
      <w:r w:rsidR="00291941" w:rsidRPr="00984316">
        <w:t xml:space="preserve"> constrain</w:t>
      </w:r>
      <w:ins w:id="46" w:author="Stefano Manzoni" w:date="2025-06-30T18:10:00Z">
        <w:r w:rsidR="002F3E38">
          <w:t>t</w:t>
        </w:r>
      </w:ins>
      <w:r w:rsidR="008945EB" w:rsidRPr="00984316">
        <w:t>s</w:t>
      </w:r>
      <w:r w:rsidR="00291941" w:rsidRPr="00984316">
        <w:t xml:space="preserve"> o</w:t>
      </w:r>
      <w:ins w:id="47" w:author="Stefano Manzoni" w:date="2025-06-30T18:11:00Z">
        <w:r w:rsidR="002F3E38">
          <w:t>n</w:t>
        </w:r>
      </w:ins>
      <w:del w:id="48" w:author="Stefano Manzoni" w:date="2025-06-30T18:11:00Z">
        <w:r w:rsidR="00291941" w:rsidRPr="00984316" w:rsidDel="002F3E38">
          <w:delText>f</w:delText>
        </w:r>
      </w:del>
      <w:r w:rsidR="00291941" w:rsidRPr="00984316">
        <w:t xml:space="preserve"> kinetic </w:t>
      </w:r>
      <w:del w:id="49" w:author="Stefano Manzoni" w:date="2025-06-30T18:11:00Z">
        <w:r w:rsidR="00291941" w:rsidRPr="00984316" w:rsidDel="002F3E38">
          <w:delText xml:space="preserve">model </w:delText>
        </w:r>
      </w:del>
      <w:r w:rsidR="00291941" w:rsidRPr="00984316">
        <w:t xml:space="preserve">parameters </w:t>
      </w:r>
    </w:p>
    <w:p w14:paraId="7146F95A" w14:textId="1653FE72" w:rsidR="00292922" w:rsidRPr="00984316" w:rsidRDefault="00E0223A" w:rsidP="00EB7C70">
      <w:r w:rsidRPr="00984316">
        <w:t>One persistent issue common to all biogeochemical models is equifinality, or the inability to properly constrain model parameters, especially kinetic parameters</w:t>
      </w:r>
      <w:ins w:id="50" w:author="Stefano Manzoni" w:date="2025-06-30T18:12:00Z">
        <w:r w:rsidR="002F3E38">
          <w:t xml:space="preserve"> (i.e., </w:t>
        </w:r>
      </w:ins>
      <m:oMath>
        <m:sSub>
          <m:sSubPr>
            <m:ctrlPr>
              <w:ins w:id="51" w:author="Stefano Manzoni" w:date="2025-06-30T18:13:00Z">
                <w:rPr>
                  <w:rFonts w:ascii="Cambria Math" w:hAnsi="Cambria Math"/>
                  <w:i/>
                </w:rPr>
              </w:ins>
            </m:ctrlPr>
          </m:sSubPr>
          <m:e>
            <m:r>
              <w:ins w:id="52" w:author="Stefano Manzoni" w:date="2025-06-30T18:13:00Z">
                <w:rPr>
                  <w:rFonts w:ascii="Cambria Math" w:hAnsi="Cambria Math"/>
                </w:rPr>
                <m:t>v</m:t>
              </w:ins>
            </m:r>
          </m:e>
          <m:sub>
            <m:sSub>
              <m:sSubPr>
                <m:ctrlPr>
                  <w:ins w:id="53" w:author="Stefano Manzoni" w:date="2025-06-30T18:13:00Z">
                    <w:rPr>
                      <w:rFonts w:ascii="Cambria Math" w:hAnsi="Cambria Math"/>
                      <w:i/>
                    </w:rPr>
                  </w:ins>
                </m:ctrlPr>
              </m:sSubPr>
              <m:e>
                <m:r>
                  <w:ins w:id="54" w:author="Stefano Manzoni" w:date="2025-06-30T18:13:00Z">
                    <w:rPr>
                      <w:rFonts w:ascii="Cambria Math" w:hAnsi="Cambria Math"/>
                    </w:rPr>
                    <m:t>C</m:t>
                  </w:ins>
                </m:r>
              </m:e>
              <m:sub>
                <m:r>
                  <w:ins w:id="55" w:author="Stefano Manzoni" w:date="2025-06-30T18:13:00Z">
                    <w:rPr>
                      <w:rFonts w:ascii="Cambria Math" w:hAnsi="Cambria Math"/>
                    </w:rPr>
                    <m:t>h</m:t>
                  </w:ins>
                </m:r>
              </m:sub>
            </m:sSub>
          </m:sub>
        </m:sSub>
      </m:oMath>
      <w:ins w:id="56" w:author="Stefano Manzoni" w:date="2025-06-30T18:13:00Z">
        <w:r w:rsidR="002F3E38" w:rsidRPr="00984316">
          <w:t xml:space="preserve">, </w:t>
        </w:r>
      </w:ins>
      <m:oMath>
        <m:sSub>
          <m:sSubPr>
            <m:ctrlPr>
              <w:ins w:id="57" w:author="Stefano Manzoni" w:date="2025-06-30T18:13:00Z">
                <w:rPr>
                  <w:rFonts w:ascii="Cambria Math" w:hAnsi="Cambria Math"/>
                  <w:i/>
                </w:rPr>
              </w:ins>
            </m:ctrlPr>
          </m:sSubPr>
          <m:e>
            <m:r>
              <w:ins w:id="58" w:author="Stefano Manzoni" w:date="2025-06-30T18:13:00Z">
                <w:rPr>
                  <w:rFonts w:ascii="Cambria Math" w:hAnsi="Cambria Math"/>
                </w:rPr>
                <m:t>v</m:t>
              </w:ins>
            </m:r>
          </m:e>
          <m:sub>
            <m:r>
              <w:ins w:id="59" w:author="Stefano Manzoni" w:date="2025-06-30T18:13:00Z">
                <w:rPr>
                  <w:rFonts w:ascii="Cambria Math" w:hAnsi="Cambria Math"/>
                </w:rPr>
                <m:t>P</m:t>
              </w:ins>
            </m:r>
          </m:sub>
        </m:sSub>
      </m:oMath>
      <w:ins w:id="60" w:author="Stefano Manzoni" w:date="2025-06-30T18:13:00Z">
        <w:r w:rsidR="002F3E38" w:rsidRPr="00984316">
          <w:t xml:space="preserve">, </w:t>
        </w:r>
      </w:ins>
      <m:oMath>
        <m:sSub>
          <m:sSubPr>
            <m:ctrlPr>
              <w:ins w:id="61" w:author="Stefano Manzoni" w:date="2025-06-30T18:13:00Z">
                <w:rPr>
                  <w:rFonts w:ascii="Cambria Math" w:hAnsi="Cambria Math"/>
                  <w:i/>
                </w:rPr>
              </w:ins>
            </m:ctrlPr>
          </m:sSubPr>
          <m:e>
            <m:r>
              <w:ins w:id="62" w:author="Stefano Manzoni" w:date="2025-06-30T18:13:00Z">
                <w:rPr>
                  <w:rFonts w:ascii="Cambria Math" w:hAnsi="Cambria Math"/>
                </w:rPr>
                <m:t>v</m:t>
              </w:ins>
            </m:r>
          </m:e>
          <m:sub>
            <m:r>
              <w:ins w:id="63" w:author="Stefano Manzoni" w:date="2025-06-30T18:13:00Z">
                <w:rPr>
                  <w:rFonts w:ascii="Cambria Math" w:hAnsi="Cambria Math"/>
                </w:rPr>
                <m:t>Lg</m:t>
              </w:ins>
            </m:r>
          </m:sub>
        </m:sSub>
      </m:oMath>
      <w:ins w:id="64" w:author="Stefano Manzoni" w:date="2025-06-30T18:13:00Z">
        <w:r w:rsidR="002F3E38" w:rsidRPr="00984316">
          <w:t xml:space="preserve">, </w:t>
        </w:r>
      </w:ins>
      <m:oMath>
        <m:sSub>
          <m:sSubPr>
            <m:ctrlPr>
              <w:ins w:id="65" w:author="Stefano Manzoni" w:date="2025-06-30T18:13:00Z">
                <w:rPr>
                  <w:rFonts w:ascii="Cambria Math" w:hAnsi="Cambria Math"/>
                  <w:i/>
                </w:rPr>
              </w:ins>
            </m:ctrlPr>
          </m:sSubPr>
          <m:e>
            <m:r>
              <w:ins w:id="66" w:author="Stefano Manzoni" w:date="2025-06-30T18:13:00Z">
                <w:rPr>
                  <w:rFonts w:ascii="Cambria Math" w:hAnsi="Cambria Math"/>
                </w:rPr>
                <m:t>v</m:t>
              </w:ins>
            </m:r>
          </m:e>
          <m:sub>
            <m:sSub>
              <m:sSubPr>
                <m:ctrlPr>
                  <w:ins w:id="67" w:author="Stefano Manzoni" w:date="2025-06-30T18:13:00Z">
                    <w:rPr>
                      <w:rFonts w:ascii="Cambria Math" w:hAnsi="Cambria Math"/>
                      <w:i/>
                    </w:rPr>
                  </w:ins>
                </m:ctrlPr>
              </m:sSubPr>
              <m:e>
                <m:r>
                  <w:ins w:id="68" w:author="Stefano Manzoni" w:date="2025-06-30T18:13:00Z">
                    <w:rPr>
                      <w:rFonts w:ascii="Cambria Math" w:hAnsi="Cambria Math"/>
                    </w:rPr>
                    <m:t>L</m:t>
                  </w:ins>
                </m:r>
              </m:e>
              <m:sub>
                <m:r>
                  <w:ins w:id="69" w:author="Stefano Manzoni" w:date="2025-06-30T18:13:00Z">
                    <w:rPr>
                      <w:rFonts w:ascii="Cambria Math" w:hAnsi="Cambria Math"/>
                    </w:rPr>
                    <m:t>p</m:t>
                  </w:ins>
                </m:r>
              </m:sub>
            </m:sSub>
          </m:sub>
        </m:sSub>
      </m:oMath>
      <w:ins w:id="70" w:author="Stefano Manzoni" w:date="2025-06-30T18:13:00Z">
        <w:r w:rsidR="002F3E38" w:rsidRPr="00984316">
          <w:t xml:space="preserve">, and </w:t>
        </w:r>
      </w:ins>
      <m:oMath>
        <m:sSub>
          <m:sSubPr>
            <m:ctrlPr>
              <w:ins w:id="71" w:author="Stefano Manzoni" w:date="2025-06-30T18:13:00Z">
                <w:rPr>
                  <w:rFonts w:ascii="Cambria Math" w:hAnsi="Cambria Math"/>
                  <w:i/>
                </w:rPr>
              </w:ins>
            </m:ctrlPr>
          </m:sSubPr>
          <m:e>
            <m:r>
              <w:ins w:id="72" w:author="Stefano Manzoni" w:date="2025-06-30T18:13:00Z">
                <w:rPr>
                  <w:rFonts w:ascii="Cambria Math" w:hAnsi="Cambria Math"/>
                </w:rPr>
                <m:t>v</m:t>
              </w:ins>
            </m:r>
          </m:e>
          <m:sub>
            <m:sSub>
              <m:sSubPr>
                <m:ctrlPr>
                  <w:ins w:id="73" w:author="Stefano Manzoni" w:date="2025-06-30T18:13:00Z">
                    <w:rPr>
                      <w:rFonts w:ascii="Cambria Math" w:hAnsi="Cambria Math"/>
                      <w:i/>
                    </w:rPr>
                  </w:ins>
                </m:ctrlPr>
              </m:sSubPr>
              <m:e>
                <m:r>
                  <w:ins w:id="74" w:author="Stefano Manzoni" w:date="2025-06-30T18:13:00Z">
                    <w:rPr>
                      <w:rFonts w:ascii="Cambria Math" w:hAnsi="Cambria Math"/>
                    </w:rPr>
                    <m:t>C</m:t>
                  </w:ins>
                </m:r>
              </m:e>
              <m:sub>
                <m:r>
                  <w:ins w:id="75" w:author="Stefano Manzoni" w:date="2025-06-30T18:13:00Z">
                    <w:rPr>
                      <w:rFonts w:ascii="Cambria Math" w:hAnsi="Cambria Math"/>
                    </w:rPr>
                    <m:t>n</m:t>
                  </w:ins>
                </m:r>
              </m:sub>
            </m:sSub>
          </m:sub>
        </m:sSub>
      </m:oMath>
      <w:ins w:id="76" w:author="Stefano Manzoni" w:date="2025-06-30T18:12:00Z">
        <w:r w:rsidR="002F3E38">
          <w:t>)</w:t>
        </w:r>
      </w:ins>
      <w:r w:rsidRPr="00984316">
        <w:t xml:space="preserve">. By adding more realism to the litter </w:t>
      </w:r>
      <w:r w:rsidR="00CF06CA" w:rsidRPr="00984316">
        <w:t>chemical composition</w:t>
      </w:r>
      <w:r w:rsidRPr="00984316">
        <w:t xml:space="preserve"> compared to traditional models</w:t>
      </w:r>
      <w:r w:rsidR="00026B38">
        <w:t xml:space="preserve">—and supported by </w:t>
      </w:r>
      <w:r w:rsidR="00026B38">
        <w:lastRenderedPageBreak/>
        <w:t>comparably detailed chemistry data—</w:t>
      </w:r>
      <w:r w:rsidRPr="00984316">
        <w:t xml:space="preserve"> we tested whether our proposed models could aid in constraining kinetic parameters. </w:t>
      </w:r>
      <w:r w:rsidR="00F06BC0" w:rsidRPr="00984316">
        <w:t xml:space="preserve">Data fitting across the four scenarios resulted in slight variations in estimated kinetic parameters for all litter pools. The two nitrogen adaptation strategies did not reduce uncertainty in the estimation of </w:t>
      </w:r>
      <w:r w:rsidR="00026B38">
        <w:t>the</w:t>
      </w:r>
      <w:ins w:id="77" w:author="Stefano Manzoni" w:date="2025-06-30T18:14:00Z">
        <w:r w:rsidR="002F3E38">
          <w:t>se</w:t>
        </w:r>
      </w:ins>
      <w:r w:rsidR="00026B38">
        <w:t xml:space="preserve"> </w:t>
      </w:r>
      <w:ins w:id="78" w:author="Stefano Manzoni" w:date="2025-06-30T18:14:00Z">
        <w:r w:rsidR="002F3E38">
          <w:t>parameters</w:t>
        </w:r>
      </w:ins>
      <w:del w:id="79" w:author="Stefano Manzoni" w:date="2025-06-30T18:14:00Z">
        <w:r w:rsidR="00F06BC0" w:rsidRPr="00984316" w:rsidDel="002F3E38">
          <w:delText>decay rate constants</w:delText>
        </w:r>
      </w:del>
      <w:r w:rsidR="00F06BC0" w:rsidRPr="00984316">
        <w:t xml:space="preserve"> relative to the simpler models (Figure </w:t>
      </w:r>
      <w:r w:rsidR="00225E23" w:rsidRPr="00984316">
        <w:t>7</w:t>
      </w:r>
      <w:r w:rsidR="00F06BC0" w:rsidRPr="00984316">
        <w:t xml:space="preserve">). The </w:t>
      </w:r>
      <w:commentRangeStart w:id="80"/>
      <w:r w:rsidR="00F06BC0" w:rsidRPr="00984316">
        <w:t xml:space="preserve">kinetic rate constants </w:t>
      </w:r>
      <w:commentRangeEnd w:id="80"/>
      <w:r w:rsidR="002F3E38">
        <w:rPr>
          <w:rStyle w:val="CommentReference"/>
        </w:rPr>
        <w:commentReference w:id="80"/>
      </w:r>
      <w:r w:rsidR="00F06BC0" w:rsidRPr="00984316">
        <w:t xml:space="preserve">for the individual litter pools ranged from 0.005 to 0.05 d⁻¹. These values were within the range reported for carbohydrates, </w:t>
      </w:r>
      <w:commentRangeStart w:id="81"/>
      <w:r w:rsidR="00F06BC0" w:rsidRPr="00984316">
        <w:t>proteins</w:t>
      </w:r>
      <w:commentRangeEnd w:id="81"/>
      <w:r w:rsidR="00184B4E">
        <w:rPr>
          <w:rStyle w:val="CommentReference"/>
        </w:rPr>
        <w:commentReference w:id="81"/>
      </w:r>
      <w:r w:rsidR="00F06BC0" w:rsidRPr="00984316">
        <w:t xml:space="preserve">, and lignin in previous studies </w:t>
      </w:r>
      <w:r w:rsidR="00084784" w:rsidRPr="00984316">
        <w:t xml:space="preserve">using </w:t>
      </w:r>
      <w:r w:rsidR="00F772BA" w:rsidRPr="00984316">
        <w:t xml:space="preserve">traditional measures of litter chemistry </w:t>
      </w:r>
      <w:r w:rsidR="00084784" w:rsidRPr="00984316">
        <w:t xml:space="preserve">and </w:t>
      </w:r>
      <w:ins w:id="82" w:author="Stefano Manzoni" w:date="2025-06-30T18:16:00Z">
        <w:r w:rsidR="002F3E38">
          <w:t>earlier</w:t>
        </w:r>
      </w:ins>
      <w:ins w:id="83" w:author="Stefano Manzoni" w:date="2025-06-30T18:15:00Z">
        <w:r w:rsidR="002F3E38">
          <w:t xml:space="preserve"> </w:t>
        </w:r>
      </w:ins>
      <w:r w:rsidR="00084784" w:rsidRPr="00984316">
        <w:t>modeling frameworks</w:t>
      </w:r>
      <w:r w:rsidR="002763FB" w:rsidRPr="00984316">
        <w:t xml:space="preserve"> </w:t>
      </w:r>
      <w:del w:id="84" w:author="Stefano Manzoni" w:date="2025-06-30T18:15:00Z">
        <w:r w:rsidR="002763FB" w:rsidRPr="00984316" w:rsidDel="002F3E38">
          <w:delText xml:space="preserve">different </w:delText>
        </w:r>
        <w:r w:rsidR="00D00224" w:rsidRPr="00984316" w:rsidDel="002F3E38">
          <w:delText>than</w:delText>
        </w:r>
        <w:r w:rsidR="002763FB" w:rsidRPr="00984316" w:rsidDel="002F3E38">
          <w:delText xml:space="preserve"> ours </w:delText>
        </w:r>
      </w:del>
      <w:r w:rsidR="001D73CE" w:rsidRPr="00984316">
        <w:fldChar w:fldCharType="begin"/>
      </w:r>
      <w:r w:rsidR="001D73CE" w:rsidRPr="00984316">
        <w:instrText xml:space="preserve"> ADDIN ZOTERO_ITEM CSL_CITATION {"citationID":"qq6GWZwP","properties":{"formattedCitation":"(Chakrawal et al., 2024a; Manzoni et al., 2021)","plainCitation":"(Chakrawal et al., 2024a; Manzoni et al., 2021)","noteIndex":0},"citationItems":[{"id":8762,"uris":["http://zotero.org/users/5408042/items/YYJUMP3T"],"itemData":{"id":8762,"type":"article-journal","abstract":"A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D."}],"accessed":{"date-parts":[["2021",6,10]]},"issued":{"date-parts":[["2021"]]},"citation-key":"manzoniModelingMicrobialAdaptations2021"}}],"schema":"https://github.com/citation-style-language/schema/raw/master/csl-citation.json"} </w:instrText>
      </w:r>
      <w:r w:rsidR="001D73CE" w:rsidRPr="00984316">
        <w:fldChar w:fldCharType="separate"/>
      </w:r>
      <w:r w:rsidR="001D73CE" w:rsidRPr="00984316">
        <w:t>(Chakrawal et al., 2024a; Manzoni et al., 2021)</w:t>
      </w:r>
      <w:r w:rsidR="001D73CE" w:rsidRPr="00984316">
        <w:fldChar w:fldCharType="end"/>
      </w:r>
      <w:r w:rsidR="00084784" w:rsidRPr="00984316">
        <w:t>.</w:t>
      </w:r>
      <w:r w:rsidR="004D34F9" w:rsidRPr="00984316">
        <w:t xml:space="preserve"> </w:t>
      </w:r>
      <w:r w:rsidR="00F06BC0" w:rsidRPr="00984316">
        <w:t xml:space="preserve">The extreme values observed in the boxplots (Figure </w:t>
      </w:r>
      <w:r w:rsidR="00225E23" w:rsidRPr="00984316">
        <w:t>7</w:t>
      </w:r>
      <w:r w:rsidR="00F06BC0" w:rsidRPr="00984316">
        <w:t>) correspond to the parameter bounds imposed during the calibration process. In some cases, these boundary values coincided with poor model fits.</w:t>
      </w:r>
      <w:r w:rsidR="003E501E" w:rsidRPr="00984316">
        <w:t xml:space="preserve"> </w:t>
      </w:r>
    </w:p>
    <w:p w14:paraId="08016EA5" w14:textId="3557D40F" w:rsidR="00F67D78" w:rsidRPr="00984316" w:rsidRDefault="00F67D78" w:rsidP="00F67D78">
      <w:r w:rsidRPr="00984316">
        <w:t xml:space="preserve">Across all model scenarios, </w:t>
      </w:r>
      <w:r w:rsidR="007404CE" w:rsidRPr="00984316">
        <w:t xml:space="preserve">we found </w:t>
      </w:r>
      <w:r w:rsidRPr="00984316">
        <w:t>a negative relationship between both initial and average microbial CUE and the initial litter C</w:t>
      </w:r>
      <w:r w:rsidR="00026B38">
        <w:t>:</w:t>
      </w:r>
      <w:r w:rsidRPr="00984316">
        <w:t xml:space="preserve">N ratio (Figure </w:t>
      </w:r>
      <w:r w:rsidR="007404CE" w:rsidRPr="00984316">
        <w:t>8</w:t>
      </w:r>
      <w:r w:rsidRPr="00984316">
        <w:t>). This pattern was consistent under the flexible CUE strategy</w:t>
      </w:r>
      <w:r w:rsidR="007404CE" w:rsidRPr="00984316">
        <w:t xml:space="preserve"> as this strategy decreases CUE under N limited conditions irrespective of the incurred cost of producing oxidative enzymes</w:t>
      </w:r>
      <w:r w:rsidRPr="00984316">
        <w:t xml:space="preserve">. Under the N-retention strategy, the negative relationship </w:t>
      </w:r>
      <w:ins w:id="85" w:author="Stefano Manzoni" w:date="2025-06-30T20:51:00Z">
        <w:r w:rsidR="00184B4E">
          <w:t xml:space="preserve">between </w:t>
        </w:r>
        <w:r w:rsidR="00184B4E" w:rsidRPr="00984316">
          <w:t>CUE and the initial litter C</w:t>
        </w:r>
        <w:r w:rsidR="00184B4E">
          <w:t>:</w:t>
        </w:r>
        <w:r w:rsidR="00184B4E" w:rsidRPr="00984316">
          <w:t xml:space="preserve">N ratio </w:t>
        </w:r>
      </w:ins>
      <w:r w:rsidR="00AF64A4" w:rsidRPr="00984316">
        <w:t>was found</w:t>
      </w:r>
      <w:r w:rsidRPr="00984316">
        <w:t xml:space="preserve"> in all scenarios except the no-protection, no-enzyme-cost (NPNE) case, where both initial and average CUE remained elevated and showed </w:t>
      </w:r>
      <w:r w:rsidR="00AF64A4" w:rsidRPr="00984316">
        <w:t>no</w:t>
      </w:r>
      <w:r w:rsidRPr="00984316">
        <w:t xml:space="preserve"> sensitivity to increasing litter C</w:t>
      </w:r>
      <w:r w:rsidR="00026B38">
        <w:t>:</w:t>
      </w:r>
      <w:r w:rsidRPr="00984316">
        <w:t>N</w:t>
      </w:r>
      <w:r w:rsidR="00AF64A4" w:rsidRPr="00984316">
        <w:t xml:space="preserve"> ratio</w:t>
      </w:r>
      <w:r w:rsidRPr="00984316">
        <w:t>.</w:t>
      </w:r>
      <w:ins w:id="86" w:author="Stefano Manzoni" w:date="2025-06-30T20:52:00Z">
        <w:r w:rsidR="005A0269">
          <w:t xml:space="preserve"> Initial N</w:t>
        </w:r>
      </w:ins>
      <w:ins w:id="87" w:author="Stefano Manzoni" w:date="2025-06-30T20:53:00Z">
        <w:r w:rsidR="005A0269" w:rsidRPr="005A0269">
          <w:t xml:space="preserve"> recycling efficiency</w:t>
        </w:r>
        <w:r w:rsidR="005A0269">
          <w:t xml:space="preserve"> did not change with varying initial litter C:N ratio (not shown).</w:t>
        </w:r>
      </w:ins>
    </w:p>
    <w:p w14:paraId="01666817" w14:textId="77777777" w:rsidR="003E501E" w:rsidRPr="00984316" w:rsidRDefault="003E501E" w:rsidP="00EB7C70"/>
    <w:p w14:paraId="57DFAEC8" w14:textId="77777777" w:rsidR="00BF0CE0" w:rsidRPr="00984316" w:rsidRDefault="00BF0CE0" w:rsidP="00BF0CE0">
      <w:pPr>
        <w:keepNext/>
      </w:pPr>
      <w:commentRangeStart w:id="88"/>
      <w:r w:rsidRPr="00984316">
        <w:rPr>
          <w:noProof/>
        </w:rPr>
        <w:drawing>
          <wp:inline distT="0" distB="0" distL="0" distR="0" wp14:anchorId="7348DD41" wp14:editId="4D5CFDC0">
            <wp:extent cx="5943600" cy="2750185"/>
            <wp:effectExtent l="0" t="0" r="0" b="0"/>
            <wp:docPr id="1835323207"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23207" name="Graphic 1835323207"/>
                    <pic:cNvPicPr/>
                  </pic:nvPicPr>
                  <pic:blipFill>
                    <a:blip r:embed="rId20">
                      <a:extLst>
                        <a:ext uri="{96DAC541-7B7A-43D3-8B79-37D633B846F1}">
                          <asvg:svgBlip xmlns:asvg="http://schemas.microsoft.com/office/drawing/2016/SVG/main" r:embed="rId21"/>
                        </a:ext>
                      </a:extLst>
                    </a:blip>
                    <a:stretch>
                      <a:fillRect/>
                    </a:stretch>
                  </pic:blipFill>
                  <pic:spPr>
                    <a:xfrm>
                      <a:off x="0" y="0"/>
                      <a:ext cx="5943600" cy="2750185"/>
                    </a:xfrm>
                    <a:prstGeom prst="rect">
                      <a:avLst/>
                    </a:prstGeom>
                  </pic:spPr>
                </pic:pic>
              </a:graphicData>
            </a:graphic>
          </wp:inline>
        </w:drawing>
      </w:r>
      <w:commentRangeEnd w:id="88"/>
      <w:r w:rsidR="00EE4E41">
        <w:rPr>
          <w:rStyle w:val="CommentReference"/>
        </w:rPr>
        <w:commentReference w:id="88"/>
      </w:r>
    </w:p>
    <w:p w14:paraId="064BBD3A" w14:textId="0168EC66" w:rsidR="00D3232A" w:rsidRPr="00984316" w:rsidRDefault="00BF0CE0" w:rsidP="004C1A9A">
      <w:pPr>
        <w:pStyle w:val="Caption"/>
      </w:pPr>
      <w:r w:rsidRPr="00984316">
        <w:t xml:space="preserve">Figure </w:t>
      </w:r>
      <w:r w:rsidRPr="00984316">
        <w:fldChar w:fldCharType="begin"/>
      </w:r>
      <w:r w:rsidRPr="00984316">
        <w:instrText>SEQ Figure \* ARABIC</w:instrText>
      </w:r>
      <w:r w:rsidRPr="00984316">
        <w:fldChar w:fldCharType="separate"/>
      </w:r>
      <w:r w:rsidR="003E501E" w:rsidRPr="00984316">
        <w:rPr>
          <w:noProof/>
        </w:rPr>
        <w:t>7</w:t>
      </w:r>
      <w:r w:rsidRPr="00984316">
        <w:fldChar w:fldCharType="end"/>
      </w:r>
      <w:r w:rsidRPr="00984316">
        <w:t xml:space="preserve"> Distribution plot of estimated model parameters, i.e., the uptake rate constant for carbohydrate</w:t>
      </w:r>
      <w:r w:rsidR="00381CC4" w:rsidRPr="00984316">
        <w:t xml:space="preserv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oMath>
      <w:r w:rsidR="00381CC4" w:rsidRPr="00984316">
        <w:t>)</w:t>
      </w:r>
      <w:r w:rsidRPr="00984316">
        <w:t>, protein</w:t>
      </w:r>
      <w:r w:rsidR="00381CC4" w:rsidRPr="00984316">
        <w:t xml:space="preserve">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sidR="00381CC4" w:rsidRPr="00984316">
        <w:t>)</w:t>
      </w:r>
      <w:r w:rsidRPr="00984316">
        <w:t>, lignin</w:t>
      </w:r>
      <w:r w:rsidR="00381CC4" w:rsidRPr="00984316">
        <w:t xml:space="preserve"> (</w:t>
      </w:r>
      <m:oMath>
        <m:sSub>
          <m:sSubPr>
            <m:ctrlPr>
              <w:rPr>
                <w:rFonts w:ascii="Cambria Math" w:hAnsi="Cambria Math"/>
                <w:i/>
              </w:rPr>
            </m:ctrlPr>
          </m:sSubPr>
          <m:e>
            <m:r>
              <w:rPr>
                <w:rFonts w:ascii="Cambria Math" w:hAnsi="Cambria Math"/>
              </w:rPr>
              <m:t>v</m:t>
            </m:r>
          </m:e>
          <m:sub>
            <m:r>
              <w:rPr>
                <w:rFonts w:ascii="Cambria Math" w:hAnsi="Cambria Math"/>
              </w:rPr>
              <m:t>Lg</m:t>
            </m:r>
          </m:sub>
        </m:sSub>
      </m:oMath>
      <w:r w:rsidR="00381CC4" w:rsidRPr="00984316">
        <w:t>)</w:t>
      </w:r>
      <w:r w:rsidRPr="00984316">
        <w:t>, lipid</w:t>
      </w:r>
      <w:r w:rsidR="00381CC4" w:rsidRPr="00984316">
        <w:t xml:space="preserv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oMath>
      <w:r w:rsidR="00381CC4" w:rsidRPr="00984316">
        <w:t>)</w:t>
      </w:r>
      <w:r w:rsidRPr="00984316">
        <w:t xml:space="preserve">, and carbonyl </w:t>
      </w:r>
      <w:r w:rsidR="000E69AC" w:rsidRPr="00984316">
        <w:t>(</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oMath>
      <w:r w:rsidR="000E69AC" w:rsidRPr="00984316">
        <w:t xml:space="preserve">) </w:t>
      </w:r>
      <w:r w:rsidRPr="00984316">
        <w:t xml:space="preserve">for </w:t>
      </w:r>
      <w:r w:rsidR="005F45D1" w:rsidRPr="00984316">
        <w:t>four</w:t>
      </w:r>
      <w:r w:rsidRPr="00984316">
        <w:t xml:space="preserve"> model </w:t>
      </w:r>
      <w:r w:rsidRPr="00984316">
        <w:rPr>
          <w:bCs/>
        </w:rPr>
        <w:t>scenario</w:t>
      </w:r>
      <w:r w:rsidRPr="00984316">
        <w:t xml:space="preserve">s as different </w:t>
      </w:r>
      <w:r w:rsidR="007E0407" w:rsidRPr="00984316">
        <w:t xml:space="preserve">box colors and two N adaptation strategies as </w:t>
      </w:r>
      <w:r w:rsidR="006A2019" w:rsidRPr="00984316">
        <w:t xml:space="preserve">different box styles. </w:t>
      </w:r>
      <w:r w:rsidRPr="00984316">
        <w:t xml:space="preserve">Note the log transformed value on </w:t>
      </w:r>
      <w:r w:rsidR="00026B38">
        <w:t>Y</w:t>
      </w:r>
      <w:r w:rsidRPr="00984316">
        <w:t xml:space="preserve">-axis for each variable. </w:t>
      </w:r>
      <w:r w:rsidR="00B93A00" w:rsidRPr="00984316">
        <w:t>The box</w:t>
      </w:r>
      <w:r w:rsidRPr="00984316">
        <w:t xml:space="preserve"> plots illustrated by black and purple lines are the rates of carbohydrates, </w:t>
      </w:r>
      <w:commentRangeStart w:id="89"/>
      <w:r w:rsidRPr="00984316">
        <w:t>proteins</w:t>
      </w:r>
      <w:commentRangeEnd w:id="89"/>
      <w:r w:rsidR="00184B4E">
        <w:rPr>
          <w:rStyle w:val="CommentReference"/>
        </w:rPr>
        <w:commentReference w:id="89"/>
      </w:r>
      <w:r w:rsidRPr="00984316">
        <w:t xml:space="preserve">, and oxidizable (representative of lignin) pools, respectively, taken from Manzoni et al. </w:t>
      </w:r>
      <w:r w:rsidRPr="00984316">
        <w:fldChar w:fldCharType="begin"/>
      </w:r>
      <w:r w:rsidRPr="00984316">
        <w:instrText xml:space="preserve"> ADDIN ZOTERO_ITEM CSL_CITATION {"citationID":"ebRr0UCX","properties":{"formattedCitation":"(2021)","plainCitation":"(2021)","noteIndex":0},"citationItems":[{"id":1454,"uris":["http://zotero.org/users/5408042/items/4J35MMLM"],"itemData":{"id":1454,"type":"article-journal","abstract":"Microbial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D."}],"accessed":{"date-parts":[["2021",6,10]]},"issued":{"date-parts":[["2021"]]},"citation-key":"manzoniModelingMicrobialAdaptations2021"},"label":"page","suppress-author":true}],"schema":"https://github.com/citation-style-language/schema/raw/master/csl-citation.json"} </w:instrText>
      </w:r>
      <w:r w:rsidRPr="00984316">
        <w:fldChar w:fldCharType="separate"/>
      </w:r>
      <w:r w:rsidRPr="00984316">
        <w:rPr>
          <w:rFonts w:ascii="Calibri" w:hAnsi="Calibri" w:cs="Calibri"/>
        </w:rPr>
        <w:t>(2021)</w:t>
      </w:r>
      <w:r w:rsidRPr="00984316">
        <w:fldChar w:fldCharType="end"/>
      </w:r>
      <w:r w:rsidRPr="00984316">
        <w:t xml:space="preserve">, and nonaromatic (representative of carbohydrates and proteins) and aromatic (representing lignin and other aromatic compounds) pools from Chakrawal et al. </w:t>
      </w:r>
      <w:r w:rsidRPr="00984316">
        <w:fldChar w:fldCharType="begin"/>
      </w:r>
      <w:r w:rsidRPr="00984316">
        <w:instrText xml:space="preserve"> ADDIN ZOTERO_ITEM CSL_CITATION {"citationID":"GpshOtbc","properties":{"formattedCitation":"(2024a)","plainCitation":"(2024a)","noteIndex":0},"citationItems":[{"id":8762,"uris":["http://zotero.org/users/5408042/items/YYJUMP3T"],"itemData":{"id":8762,"type":"article-journal","abstract":"A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label":"page","suppress-author":true}],"schema":"https://github.com/citation-style-language/schema/raw/master/csl-citation.json"} </w:instrText>
      </w:r>
      <w:r w:rsidRPr="00984316">
        <w:fldChar w:fldCharType="separate"/>
      </w:r>
      <w:r w:rsidRPr="00984316">
        <w:rPr>
          <w:rFonts w:ascii="Calibri" w:hAnsi="Calibri" w:cs="Calibri"/>
        </w:rPr>
        <w:t>(2024a)</w:t>
      </w:r>
      <w:r w:rsidRPr="00984316">
        <w:fldChar w:fldCharType="end"/>
      </w:r>
      <w:r w:rsidRPr="00984316">
        <w:t xml:space="preserve">. Model legends are the same as in </w:t>
      </w:r>
      <w:r w:rsidR="00E814CD" w:rsidRPr="00984316">
        <w:fldChar w:fldCharType="begin"/>
      </w:r>
      <w:r w:rsidR="00E814CD" w:rsidRPr="00984316">
        <w:instrText xml:space="preserve"> REF _Ref198635943 \h </w:instrText>
      </w:r>
      <w:r w:rsidR="00984316">
        <w:instrText xml:space="preserve"> \* MERGEFORMAT </w:instrText>
      </w:r>
      <w:r w:rsidR="00E814CD" w:rsidRPr="00984316">
        <w:fldChar w:fldCharType="separate"/>
      </w:r>
      <w:r w:rsidR="003E501E" w:rsidRPr="00984316">
        <w:t xml:space="preserve">Figure </w:t>
      </w:r>
      <w:r w:rsidR="00E814CD" w:rsidRPr="00984316">
        <w:fldChar w:fldCharType="end"/>
      </w:r>
      <w:r w:rsidR="00225E23" w:rsidRPr="00984316">
        <w:t>2</w:t>
      </w:r>
      <w:r w:rsidR="00B94520" w:rsidRPr="00984316">
        <w:t xml:space="preserve">. </w:t>
      </w:r>
    </w:p>
    <w:p w14:paraId="4E438747" w14:textId="77777777" w:rsidR="006B560E" w:rsidRPr="00984316" w:rsidRDefault="006B560E" w:rsidP="006B560E">
      <w:r w:rsidRPr="00984316">
        <w:rPr>
          <w:noProof/>
        </w:rPr>
        <w:lastRenderedPageBreak/>
        <w:drawing>
          <wp:inline distT="0" distB="0" distL="0" distR="0" wp14:anchorId="759B0424" wp14:editId="56FAD921">
            <wp:extent cx="5943600" cy="4086860"/>
            <wp:effectExtent l="0" t="0" r="0" b="8890"/>
            <wp:docPr id="733209395"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9395" name="Graphic 733209395"/>
                    <pic:cNvPicPr/>
                  </pic:nvPicPr>
                  <pic:blipFill>
                    <a:blip r:embed="rId22">
                      <a:extLst>
                        <a:ext uri="{96DAC541-7B7A-43D3-8B79-37D633B846F1}">
                          <asvg:svgBlip xmlns:asvg="http://schemas.microsoft.com/office/drawing/2016/SVG/main" r:embed="rId23"/>
                        </a:ext>
                      </a:extLst>
                    </a:blip>
                    <a:stretch>
                      <a:fillRect/>
                    </a:stretch>
                  </pic:blipFill>
                  <pic:spPr>
                    <a:xfrm>
                      <a:off x="0" y="0"/>
                      <a:ext cx="5943600" cy="4086860"/>
                    </a:xfrm>
                    <a:prstGeom prst="rect">
                      <a:avLst/>
                    </a:prstGeom>
                  </pic:spPr>
                </pic:pic>
              </a:graphicData>
            </a:graphic>
          </wp:inline>
        </w:drawing>
      </w:r>
    </w:p>
    <w:p w14:paraId="0FA9868A" w14:textId="77777777" w:rsidR="006B560E" w:rsidRPr="00984316" w:rsidRDefault="006B560E" w:rsidP="006B560E">
      <w:pPr>
        <w:pStyle w:val="Caption"/>
      </w:pPr>
      <w:r w:rsidRPr="00984316">
        <w:t xml:space="preserve">Figure </w:t>
      </w:r>
      <w:r w:rsidRPr="00984316">
        <w:fldChar w:fldCharType="begin"/>
      </w:r>
      <w:r w:rsidRPr="00984316">
        <w:instrText>SEQ Figure \* ARABIC</w:instrText>
      </w:r>
      <w:r w:rsidRPr="00984316">
        <w:fldChar w:fldCharType="separate"/>
      </w:r>
      <w:r w:rsidRPr="00984316">
        <w:rPr>
          <w:noProof/>
        </w:rPr>
        <w:t>8</w:t>
      </w:r>
      <w:r w:rsidRPr="00984316">
        <w:fldChar w:fldCharType="end"/>
      </w:r>
      <w:r w:rsidRPr="00984316">
        <w:t xml:space="preserve"> Variation in initial (</w:t>
      </w:r>
      <m:oMath>
        <m:r>
          <w:rPr>
            <w:rFonts w:ascii="Cambria Math" w:hAnsi="Cambria Math"/>
          </w:rPr>
          <m:t>CU</m:t>
        </m:r>
        <m:sSub>
          <m:sSubPr>
            <m:ctrlPr>
              <w:rPr>
                <w:rFonts w:ascii="Cambria Math" w:hAnsi="Cambria Math"/>
                <w:i/>
              </w:rPr>
            </m:ctrlPr>
          </m:sSubPr>
          <m:e>
            <m:r>
              <w:rPr>
                <w:rFonts w:ascii="Cambria Math" w:hAnsi="Cambria Math"/>
              </w:rPr>
              <m:t>E</m:t>
            </m:r>
          </m:e>
          <m:sub>
            <m:r>
              <w:rPr>
                <w:rFonts w:ascii="Cambria Math" w:hAnsi="Cambria Math"/>
              </w:rPr>
              <m:t>0</m:t>
            </m:r>
          </m:sub>
        </m:sSub>
      </m:oMath>
      <w:r w:rsidRPr="00984316">
        <w:t>) and temporal average (</w:t>
      </w:r>
      <m:oMath>
        <m:acc>
          <m:accPr>
            <m:chr m:val="̅"/>
            <m:ctrlPr>
              <w:rPr>
                <w:rFonts w:ascii="Cambria Math" w:hAnsi="Cambria Math"/>
                <w:i/>
              </w:rPr>
            </m:ctrlPr>
          </m:accPr>
          <m:e>
            <m:r>
              <w:rPr>
                <w:rFonts w:ascii="Cambria Math" w:hAnsi="Cambria Math"/>
              </w:rPr>
              <m:t>CUE</m:t>
            </m:r>
          </m:e>
        </m:acc>
      </m:oMath>
      <w:r w:rsidRPr="00984316">
        <w:t xml:space="preserve">) carbon use efficiency under N retention and flexible CUE adaptation strategy for four model scenarios.  </w:t>
      </w:r>
    </w:p>
    <w:p w14:paraId="16C2E7CE" w14:textId="77777777" w:rsidR="006B560E" w:rsidRPr="00984316" w:rsidRDefault="006B560E" w:rsidP="006B560E"/>
    <w:p w14:paraId="682DDFD1" w14:textId="77777777" w:rsidR="00D647D3" w:rsidRPr="00984316" w:rsidRDefault="00D647D3" w:rsidP="00D647D3">
      <w:pPr>
        <w:pStyle w:val="Heading1"/>
      </w:pPr>
      <w:r w:rsidRPr="00984316">
        <w:t>Discussion:</w:t>
      </w:r>
    </w:p>
    <w:p w14:paraId="7C857C4C" w14:textId="477E1667" w:rsidR="00D41617" w:rsidRPr="00984316" w:rsidRDefault="00DD4E62" w:rsidP="00DA3060">
      <w:pPr>
        <w:pStyle w:val="Heading2"/>
      </w:pPr>
      <w:r>
        <w:t xml:space="preserve"> </w:t>
      </w:r>
      <w:r w:rsidR="00DA3060">
        <w:t xml:space="preserve"> </w:t>
      </w:r>
      <w:r w:rsidR="00E50011" w:rsidRPr="00984316">
        <w:t>U</w:t>
      </w:r>
      <w:r w:rsidR="00D41617" w:rsidRPr="00984316">
        <w:t>s</w:t>
      </w:r>
      <w:r w:rsidR="00E50011" w:rsidRPr="00984316">
        <w:t>ing</w:t>
      </w:r>
      <w:r w:rsidR="00D41617" w:rsidRPr="00984316">
        <w:t xml:space="preserve"> </w:t>
      </w:r>
      <w:r w:rsidR="00FB2648" w:rsidRPr="00984316">
        <w:rPr>
          <w:vertAlign w:val="superscript"/>
        </w:rPr>
        <w:t>13</w:t>
      </w:r>
      <w:r w:rsidR="00FB2648" w:rsidRPr="00984316">
        <w:t xml:space="preserve">C </w:t>
      </w:r>
      <w:r w:rsidR="00D41617" w:rsidRPr="00984316">
        <w:t>NMR data to constrain litter decomposition model</w:t>
      </w:r>
    </w:p>
    <w:p w14:paraId="24E94263" w14:textId="162C1111" w:rsidR="0051702B" w:rsidRPr="00984316" w:rsidRDefault="0051702B" w:rsidP="00BE6EDC">
      <w:r w:rsidRPr="00984316">
        <w:t xml:space="preserve">We demonstrated the </w:t>
      </w:r>
      <w:r w:rsidR="009472B4" w:rsidRPr="00984316">
        <w:t>utility</w:t>
      </w:r>
      <w:r w:rsidRPr="00984316">
        <w:t xml:space="preserve"> of chemically resolved ¹³C NMR data for constraining parameters in a litter decomposition model that tracks the dynamics of five key chemical </w:t>
      </w:r>
      <w:r w:rsidR="00F903B0" w:rsidRPr="00984316">
        <w:t>classes</w:t>
      </w:r>
      <w:r w:rsidRPr="00984316">
        <w:t xml:space="preserve">: carbohydrates, proteins, lignins, lipids, and carbonyls. To our knowledge, this is the first study to employ ¹³C NMR-derived compound class-specific mass loss data to predict the temporal trajectories of these </w:t>
      </w:r>
      <w:r w:rsidR="00617918" w:rsidRPr="00984316">
        <w:t xml:space="preserve">pools </w:t>
      </w:r>
      <w:r w:rsidRPr="00984316">
        <w:t>across diverse litter types and ecosystems.</w:t>
      </w:r>
    </w:p>
    <w:p w14:paraId="518E2F2B" w14:textId="2B051369" w:rsidR="0068508C" w:rsidRPr="00984316" w:rsidRDefault="00C84A12" w:rsidP="00BE6EDC">
      <w:r w:rsidRPr="00984316">
        <w:t>Unlike previous modeling efforts that relied on chemical descriptors</w:t>
      </w:r>
      <w:r w:rsidR="006B17AD" w:rsidRPr="00984316">
        <w:t xml:space="preserve"> based on proximate analysis </w:t>
      </w:r>
      <w:r w:rsidRPr="00984316">
        <w:t xml:space="preserve">(e.g., water-soluble, acid-soluble, and acid-insoluble fractions) derived from coarse analytical methods to parameterize models (e.g., </w:t>
      </w:r>
      <w:r w:rsidRPr="00984316">
        <w:fldChar w:fldCharType="begin"/>
      </w:r>
      <w:r w:rsidRPr="00984316">
        <w:instrText xml:space="preserve"> ADDIN ZOTERO_ITEM CSL_CITATION {"citationID":"8XGnpm6j","properties":{"formattedCitation":"(Chakrawal et al., 2024b; Preston and Trofymow, 2015)","plainCitation":"(Chakrawal et al., 2024b; Preston and Trofymow, 2015)","noteIndex":0},"citationItems":[{"id":12114,"uris":["http://zotero.org/users/5408042/items/3TWWW7LG"],"itemData":{"id":12114,"type":"article-journal","abstract":"Accurate representation of the chemical diversity of litter in ecosystem-scale models is critical for improving predictions of decomposition rates and stabilization of plant material into soil organic matter. In this contribution, we conducted a systematic review to evaluate how conventional characterization of plant litter quality using proximate analysis compares with molecular-scale characterization using 13C NMR spectroscopy. Using a molecular mixing model, we converted chemical shift regions from NMR into fractions of carbon (C) in five organic compound classes that are major constituents of plant material: carbohydrates, proteins, lignins, lipids, and carbonylic compounds. We found positive correlations between the acid soluble fraction and carbohydrates, and between the acid insoluble fraction and lignins. However, the acid-soluble fraction underestimated carbohydrates, and the acid insoluble fraction overestimated lignins by 243%. We identified two sources of uncertainties: i) disparities between litter chemical composition based on hydrolysability and actual chemical composition obtained from NMR and ii) conversion factors to translate proximate fractions into organic constituents. Both uncertainties are critical, potentially leading to misinterpretations of decay rates in litter decomposition models. Consequently, we recommend including explicit substrate chemistry data in the next generation of litter decomposition models.","container-title":"Soil Biology and Biochemistry","DOI":"10.1016/j.soilbio.2024.109517","ISSN":"0038-0717","journalAbbreviation":"Soil Biology and Biochemistry","page":"109517","source":"ScienceDirect","title":"Comparing plant litter molecular diversity assessed from proximate analysis and 13C NMR spectroscopy","volume":"197","author":[{"family":"Chakrawal","given":"Arjun"},{"family":"Lindahl","given":"Björn D."},{"family":"Qafoku","given":"Odeta"},{"family":"Manzoni","given":"Stefano"}],"issued":{"date-parts":[["2024",10,1]]},"citation-key":"chakrawalComparingPlantLitter2024"}},{"id":65,"uris":["http://zotero.org/users/5408042/items/LUSRMRNN"],"itemData":{"id":65,"type":"article-journal","abstract":"Proximate analysis (PA) is widely used to assess foliar, litter, and wood quality. The acid-unhydrolyzable residue (AUR) of PA, originally known as Klason lignin from wood analysis, is often assumed to be entirely lignin-derived, but the AUR of much plant material also includes contributions from condensed tannins (CT) and cutin or suberin. To improve understanding of chemical changes throughout the PA procedure, we characterized seven foliar litters and their sequential PA fractions (nonpolar and hot-water extracted, AUR). Changes in total C and N, extractable and insoluble CT (as detected by butanol/HCl hydrolysis), delta C-13 values and solid-state C-13 NMR spectra were consistent with loss of carbohydrates and protein after acid hydrolysis, and support previous studies that the AUR residue includes lignin, cutin and CT, all of which are depleted in delta C-13. Hot-water extraction removed the bulk of extractable plus insoluble CT. Only trace levels were detected in the AUR, although C-13 NMR shows that these are likely underestimates. The assumption of lignin-AUR equivalence still causes misinterpretation of PA results for many sample categories. It is time for the scientific community to limit use of \"lignin\" to chemically meaningful contexts?.","archive_location":"WOS:000365868400012","container-title":"BIOGEOCHEMISTRY","DOI":"10.1007/s10533-015-0152-x","issue":"1-2","page":"197-209","title":"The chemistry of some foliar litters and their sequential proximate analysis fractions","volume":"126","author":[{"family":"Preston","given":"CM"},{"family":"Trofymow","given":"JA"}],"issued":{"date-parts":[["2015",11]]},"citation-key":"prestonChemistryFoliarLitters2015"}}],"schema":"https://github.com/citation-style-language/schema/raw/master/csl-citation.json"} </w:instrText>
      </w:r>
      <w:r w:rsidRPr="00984316">
        <w:fldChar w:fldCharType="separate"/>
      </w:r>
      <w:r w:rsidRPr="00984316">
        <w:rPr>
          <w:rFonts w:ascii="Calibri" w:hAnsi="Calibri" w:cs="Calibri"/>
        </w:rPr>
        <w:t>(Chakrawal et al., 2024b; Preston and Trofymow, 2015)</w:t>
      </w:r>
      <w:r w:rsidRPr="00984316">
        <w:fldChar w:fldCharType="end"/>
      </w:r>
      <w:r w:rsidRPr="00984316">
        <w:t xml:space="preserve">), we used molecular-level mass loss estimates. </w:t>
      </w:r>
      <w:r w:rsidR="00DF76F0" w:rsidRPr="00984316">
        <w:t xml:space="preserve">A major limitation of the </w:t>
      </w:r>
      <w:r w:rsidR="00BA502F" w:rsidRPr="00984316">
        <w:t xml:space="preserve">proximate analysis </w:t>
      </w:r>
      <w:r w:rsidR="00DF76F0" w:rsidRPr="00984316">
        <w:t>approach is that the operationally defined fractions do not correspond directly to the chemically meaningful pools used in mechanistic decomposition models (Preston and Trofymow, 2015; Chakrawal et al., 2024b). Chakrawal et al. (2024a) partially addressed this by relating acid-unhydrolyzable fractions</w:t>
      </w:r>
      <w:r w:rsidR="005354B2" w:rsidRPr="00984316">
        <w:t xml:space="preserve"> to aromatic C from NMR spectra </w:t>
      </w:r>
      <w:r w:rsidR="00DF76F0" w:rsidRPr="00984316">
        <w:t xml:space="preserve">as a proxy for </w:t>
      </w:r>
      <w:ins w:id="90" w:author="Stefano Manzoni" w:date="2025-06-30T21:20:00Z">
        <w:r w:rsidR="00DC64A2">
          <w:t xml:space="preserve">the </w:t>
        </w:r>
      </w:ins>
      <w:r w:rsidR="00DF76F0" w:rsidRPr="00984316">
        <w:t>lignin</w:t>
      </w:r>
      <w:ins w:id="91" w:author="Stefano Manzoni" w:date="2025-06-30T21:20:00Z">
        <w:r w:rsidR="00DC64A2">
          <w:t xml:space="preserve"> fraction</w:t>
        </w:r>
      </w:ins>
      <w:del w:id="92" w:author="Stefano Manzoni" w:date="2025-06-30T21:19:00Z">
        <w:r w:rsidR="00DF76F0" w:rsidRPr="00984316" w:rsidDel="00DC64A2">
          <w:delText xml:space="preserve"> decay</w:delText>
        </w:r>
      </w:del>
      <w:r w:rsidR="00DF76F0" w:rsidRPr="00984316">
        <w:t xml:space="preserve">, yet this still required </w:t>
      </w:r>
      <w:ins w:id="93" w:author="Stefano Manzoni" w:date="2025-06-30T21:19:00Z">
        <w:r w:rsidR="00DC64A2">
          <w:t>a conversion factor</w:t>
        </w:r>
      </w:ins>
      <w:del w:id="94" w:author="Stefano Manzoni" w:date="2025-06-30T21:20:00Z">
        <w:r w:rsidR="00DF76F0" w:rsidRPr="00984316" w:rsidDel="00DC64A2">
          <w:delText>indirect mapping</w:delText>
        </w:r>
      </w:del>
      <w:r w:rsidR="00DF76F0" w:rsidRPr="00984316">
        <w:t>.</w:t>
      </w:r>
      <w:r w:rsidR="009355D9" w:rsidRPr="00984316">
        <w:t xml:space="preserve"> </w:t>
      </w:r>
      <w:r w:rsidR="0068508C" w:rsidRPr="00984316">
        <w:t xml:space="preserve">In </w:t>
      </w:r>
      <w:r w:rsidR="0068508C" w:rsidRPr="00984316">
        <w:lastRenderedPageBreak/>
        <w:t>contrast, our approach directly incorporates NMR-derived estimates of compound class mass loss into model calibration, allowing a more chemically explicit evaluation of model performance across functional chemical groups. This enables a direct assessment of the model's ability to resolve decomposition trajectories for biochemically distinct litter components.</w:t>
      </w:r>
      <w:r w:rsidR="00E945C3" w:rsidRPr="00984316">
        <w:t xml:space="preserve"> Only one other study to date</w:t>
      </w:r>
      <w:del w:id="95" w:author="Stefano Manzoni" w:date="2025-06-30T21:22:00Z">
        <w:r w:rsidR="00E945C3" w:rsidRPr="00984316" w:rsidDel="00DC64A2">
          <w:delText>, by Incerti et al. (2017),</w:delText>
        </w:r>
      </w:del>
      <w:r w:rsidR="00E945C3" w:rsidRPr="00984316">
        <w:t xml:space="preserve"> has employed NMR data for model calibration, focusing on spectral chemical shift classes</w:t>
      </w:r>
      <w:ins w:id="96" w:author="Stefano Manzoni" w:date="2025-06-30T21:22:00Z">
        <w:r w:rsidR="00DC64A2">
          <w:t xml:space="preserve"> (</w:t>
        </w:r>
        <w:proofErr w:type="spellStart"/>
        <w:r w:rsidR="00DC64A2" w:rsidRPr="00984316">
          <w:t>Incerti</w:t>
        </w:r>
        <w:proofErr w:type="spellEnd"/>
        <w:r w:rsidR="00DC64A2" w:rsidRPr="00984316">
          <w:t xml:space="preserve"> et al. 2017</w:t>
        </w:r>
        <w:r w:rsidR="00DC64A2">
          <w:t>)</w:t>
        </w:r>
      </w:ins>
      <w:r w:rsidR="00E945C3" w:rsidRPr="00984316">
        <w:t xml:space="preserve">. However, </w:t>
      </w:r>
      <w:del w:id="97" w:author="Stefano Manzoni" w:date="2025-06-30T21:23:00Z">
        <w:r w:rsidR="00E945C3" w:rsidRPr="00984316" w:rsidDel="00DC64A2">
          <w:delText xml:space="preserve">because </w:delText>
        </w:r>
      </w:del>
      <w:r w:rsidR="00E945C3" w:rsidRPr="00984316">
        <w:t>chemical shifts do not directly represent compound-specific decay dynamics,</w:t>
      </w:r>
      <w:ins w:id="98" w:author="Stefano Manzoni" w:date="2025-06-30T21:23:00Z">
        <w:r w:rsidR="00DC64A2">
          <w:t xml:space="preserve"> so</w:t>
        </w:r>
      </w:ins>
      <w:r w:rsidR="00E945C3" w:rsidRPr="00984316">
        <w:t xml:space="preserve"> their </w:t>
      </w:r>
      <w:del w:id="99" w:author="Stefano Manzoni" w:date="2025-06-30T21:23:00Z">
        <w:r w:rsidR="00E945C3" w:rsidRPr="00984316" w:rsidDel="00DC64A2">
          <w:delText xml:space="preserve">approach </w:delText>
        </w:r>
      </w:del>
      <w:commentRangeStart w:id="100"/>
      <w:ins w:id="101" w:author="Stefano Manzoni" w:date="2025-06-30T21:23:00Z">
        <w:r w:rsidR="00DC64A2">
          <w:t xml:space="preserve">estimates </w:t>
        </w:r>
        <w:commentRangeEnd w:id="100"/>
        <w:r w:rsidR="00DC64A2">
          <w:rPr>
            <w:rStyle w:val="CommentReference"/>
          </w:rPr>
          <w:commentReference w:id="100"/>
        </w:r>
        <w:r w:rsidR="00DC64A2">
          <w:t>are</w:t>
        </w:r>
      </w:ins>
      <w:del w:id="102" w:author="Stefano Manzoni" w:date="2025-06-30T21:23:00Z">
        <w:r w:rsidR="00E945C3" w:rsidRPr="00984316" w:rsidDel="00DC64A2">
          <w:delText>is</w:delText>
        </w:r>
      </w:del>
      <w:r w:rsidR="00E945C3" w:rsidRPr="00984316">
        <w:t xml:space="preserve"> less directly comparable to </w:t>
      </w:r>
      <w:ins w:id="103" w:author="Stefano Manzoni" w:date="2025-06-30T21:23:00Z">
        <w:r w:rsidR="00DC64A2">
          <w:t xml:space="preserve">outputs from </w:t>
        </w:r>
      </w:ins>
      <w:r w:rsidR="00E945C3" w:rsidRPr="00984316">
        <w:t>biogeochemical models</w:t>
      </w:r>
      <w:del w:id="104" w:author="Stefano Manzoni" w:date="2025-06-30T21:57:00Z">
        <w:r w:rsidR="00E945C3" w:rsidRPr="00984316" w:rsidDel="00303EC8">
          <w:delText xml:space="preserve"> designed for Earth system applications</w:delText>
        </w:r>
      </w:del>
      <w:r w:rsidR="00E945C3" w:rsidRPr="00984316">
        <w:t>.</w:t>
      </w:r>
    </w:p>
    <w:p w14:paraId="1B58732C" w14:textId="4B008FB3" w:rsidR="00B751A4" w:rsidRPr="00984316" w:rsidRDefault="004443FB" w:rsidP="00BE6EDC">
      <w:r w:rsidRPr="00984316">
        <w:t xml:space="preserve">Our model achieved high fidelity to observed data, with NSE values &gt;0.95 and RMSE &lt;0.02 across </w:t>
      </w:r>
      <w:r w:rsidR="008D1E95" w:rsidRPr="00984316">
        <w:t>litter pools</w:t>
      </w:r>
      <w:r w:rsidRPr="00984316">
        <w:t xml:space="preserve"> (</w:t>
      </w:r>
      <w:r w:rsidR="00FE7885" w:rsidRPr="00984316">
        <w:t>Figures 5 and 6</w:t>
      </w:r>
      <w:r w:rsidRPr="00984316">
        <w:t xml:space="preserve">), indicating strong predictive performance and robust parameter estimation. </w:t>
      </w:r>
      <w:r w:rsidR="000D6660" w:rsidRPr="00984316">
        <w:t>However,</w:t>
      </w:r>
      <w:r w:rsidR="00FC7B6F" w:rsidRPr="00984316">
        <w:t xml:space="preserve"> for some litter sample</w:t>
      </w:r>
      <w:ins w:id="105" w:author="Stefano Manzoni" w:date="2025-06-30T21:24:00Z">
        <w:r w:rsidR="00DC64A2">
          <w:t>s,</w:t>
        </w:r>
      </w:ins>
      <w:r w:rsidR="000D6660" w:rsidRPr="00984316">
        <w:t xml:space="preserve"> m</w:t>
      </w:r>
      <w:r w:rsidR="00D879BC" w:rsidRPr="00984316">
        <w:t>odel performance was influenced by data limitations and uncertainty in assigning specific NMR spectra to litter fractions</w:t>
      </w:r>
      <w:r w:rsidR="00FC7B6F" w:rsidRPr="00984316">
        <w:t xml:space="preserve">. In some cases, </w:t>
      </w:r>
      <w:del w:id="106" w:author="Stefano Manzoni" w:date="2025-06-30T21:24:00Z">
        <w:r w:rsidR="00FC7B6F" w:rsidRPr="00984316" w:rsidDel="00DC64A2">
          <w:delText xml:space="preserve">studies </w:delText>
        </w:r>
      </w:del>
      <w:ins w:id="107" w:author="Stefano Manzoni" w:date="2025-06-30T21:24:00Z">
        <w:r w:rsidR="00DC64A2">
          <w:t>the data sources</w:t>
        </w:r>
        <w:r w:rsidR="00DC64A2" w:rsidRPr="00984316">
          <w:t xml:space="preserve"> </w:t>
        </w:r>
      </w:ins>
      <w:r w:rsidR="00FC7B6F" w:rsidRPr="00984316">
        <w:t xml:space="preserve">did not report the </w:t>
      </w:r>
      <w:r w:rsidR="00BC369E">
        <w:t>C:N</w:t>
      </w:r>
      <w:r w:rsidR="00FC7B6F" w:rsidRPr="00984316">
        <w:t xml:space="preserve"> ratio of litter, requiring protein fraction to be estimated using the </w:t>
      </w:r>
      <w:commentRangeStart w:id="108"/>
      <w:r w:rsidR="00FC7B6F" w:rsidRPr="00984316">
        <w:t xml:space="preserve">MMM </w:t>
      </w:r>
      <w:commentRangeEnd w:id="108"/>
      <w:r w:rsidR="00DC64A2">
        <w:rPr>
          <w:rStyle w:val="CommentReference"/>
        </w:rPr>
        <w:commentReference w:id="108"/>
      </w:r>
      <w:r w:rsidR="00FC7B6F" w:rsidRPr="00984316">
        <w:t xml:space="preserve">model. Additionally, certain studies only reported the summed intensities of broad chemical shift regions—particularly those above 145 ppm—potentially introducing errors </w:t>
      </w:r>
      <w:ins w:id="109" w:author="Stefano Manzoni" w:date="2025-06-30T21:25:00Z">
        <w:r w:rsidR="00DC64A2">
          <w:t>when</w:t>
        </w:r>
      </w:ins>
      <w:del w:id="110" w:author="Stefano Manzoni" w:date="2025-06-30T21:25:00Z">
        <w:r w:rsidR="00FC7B6F" w:rsidRPr="00984316" w:rsidDel="00DC64A2">
          <w:delText>in</w:delText>
        </w:r>
      </w:del>
      <w:r w:rsidR="00FC7B6F" w:rsidRPr="00984316">
        <w:t xml:space="preserve"> estimating carbonyl fraction. These limitations contributed to poor model fit for the protein and carbonyl </w:t>
      </w:r>
      <w:r w:rsidR="00D41B86" w:rsidRPr="00984316">
        <w:t>mass loss</w:t>
      </w:r>
      <w:ins w:id="111" w:author="Stefano Manzoni" w:date="2025-06-30T21:25:00Z">
        <w:r w:rsidR="00DC64A2">
          <w:t>es</w:t>
        </w:r>
      </w:ins>
      <w:r w:rsidR="00FC7B6F" w:rsidRPr="00984316">
        <w:t xml:space="preserve"> (Figure 6).</w:t>
      </w:r>
      <w:r w:rsidR="00F5098F" w:rsidRPr="00984316">
        <w:t xml:space="preserve"> </w:t>
      </w:r>
      <w:r w:rsidR="00E3582B" w:rsidRPr="00984316">
        <w:t>Comparing</w:t>
      </w:r>
      <w:r w:rsidR="00D879BC" w:rsidRPr="00984316">
        <w:t xml:space="preserve"> two </w:t>
      </w:r>
      <w:r w:rsidR="00E3582B" w:rsidRPr="00984316">
        <w:t>N adaptation</w:t>
      </w:r>
      <w:r w:rsidR="00D879BC" w:rsidRPr="00984316">
        <w:t xml:space="preserve"> strategies </w:t>
      </w:r>
      <w:r w:rsidR="00E3582B" w:rsidRPr="00984316">
        <w:t>also showed</w:t>
      </w:r>
      <w:r w:rsidR="00D879BC" w:rsidRPr="00984316">
        <w:t xml:space="preserve"> minimal differences in model </w:t>
      </w:r>
      <w:r w:rsidR="00E3582B" w:rsidRPr="00984316">
        <w:t>performance</w:t>
      </w:r>
      <w:r w:rsidR="00D879BC" w:rsidRPr="00984316">
        <w:t xml:space="preserve"> (Figure </w:t>
      </w:r>
      <w:r w:rsidR="00E3582B" w:rsidRPr="00984316">
        <w:t>5</w:t>
      </w:r>
      <w:r w:rsidR="00D879BC" w:rsidRPr="00984316">
        <w:t xml:space="preserve">), suggesting that even detailed litter </w:t>
      </w:r>
      <w:r w:rsidR="00486293" w:rsidRPr="00984316">
        <w:t>chemistry</w:t>
      </w:r>
      <w:r w:rsidR="00D879BC" w:rsidRPr="00984316">
        <w:t xml:space="preserve"> provides limited constraint</w:t>
      </w:r>
      <w:ins w:id="112" w:author="Stefano Manzoni" w:date="2025-06-30T21:25:00Z">
        <w:r w:rsidR="00DC64A2">
          <w:t>s</w:t>
        </w:r>
      </w:ins>
      <w:r w:rsidR="00D879BC" w:rsidRPr="00984316">
        <w:t xml:space="preserve"> on</w:t>
      </w:r>
      <w:r w:rsidR="00E3582B" w:rsidRPr="00984316">
        <w:t xml:space="preserve"> microbial  response to N limited condition, as issue also highlighted by Manzoni et al </w:t>
      </w:r>
      <w:r w:rsidR="00E3582B" w:rsidRPr="00984316">
        <w:fldChar w:fldCharType="begin"/>
      </w:r>
      <w:r w:rsidR="00E3582B" w:rsidRPr="00984316">
        <w:instrText xml:space="preserve"> ADDIN ZOTERO_ITEM CSL_CITATION {"citationID":"kjVwMZji","properties":{"formattedCitation":"(2021)","plainCitation":"(2021)","noteIndex":0},"citationItems":[{"id":1454,"uris":["http://zotero.org/users/5408042/items/4J35MMLM"],"itemData":{"id":1454,"type":"article-journal","abstract":"Microbial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D."}],"accessed":{"date-parts":[["2021",6,10]]},"issued":{"date-parts":[["2021"]]},"citation-key":"manzoniModelingMicrobialAdaptations2021"},"suppress-author":true}],"schema":"https://github.com/citation-style-language/schema/raw/master/csl-citation.json"} </w:instrText>
      </w:r>
      <w:r w:rsidR="00E3582B" w:rsidRPr="00984316">
        <w:fldChar w:fldCharType="separate"/>
      </w:r>
      <w:r w:rsidR="00E3582B" w:rsidRPr="00984316">
        <w:rPr>
          <w:rFonts w:ascii="Calibri" w:hAnsi="Calibri" w:cs="Calibri"/>
        </w:rPr>
        <w:t>(2021)</w:t>
      </w:r>
      <w:r w:rsidR="00E3582B" w:rsidRPr="00984316">
        <w:fldChar w:fldCharType="end"/>
      </w:r>
      <w:r w:rsidR="00D879BC" w:rsidRPr="00984316">
        <w:t xml:space="preserve">. </w:t>
      </w:r>
      <w:r w:rsidR="00B751A4" w:rsidRPr="00984316">
        <w:t xml:space="preserve">Additionally, the estimated rate constants for carbohydrate, protein, and lignin pools </w:t>
      </w:r>
      <w:r w:rsidR="002321D8" w:rsidRPr="00984316">
        <w:t xml:space="preserve">(Figures 5 and 6) </w:t>
      </w:r>
      <w:r w:rsidR="00B751A4" w:rsidRPr="00984316">
        <w:t xml:space="preserve">were broadly consistent with those reported in Chakrawal et al </w:t>
      </w:r>
      <w:r w:rsidR="00B751A4" w:rsidRPr="00984316">
        <w:fldChar w:fldCharType="begin"/>
      </w:r>
      <w:r w:rsidR="00B751A4" w:rsidRPr="00984316">
        <w:instrText xml:space="preserve"> ADDIN ZOTERO_ITEM CSL_CITATION {"citationID":"fDzgSumt","properties":{"formattedCitation":"(2024a)","plainCitation":"(2024a)","noteIndex":0},"citationItems":[{"id":8762,"uris":["http://zotero.org/users/5408042/items/YYJUMP3T"],"itemData":{"id":8762,"type":"article-journal","abstract":"A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suppress-author":true}],"schema":"https://github.com/citation-style-language/schema/raw/master/csl-citation.json"} </w:instrText>
      </w:r>
      <w:r w:rsidR="00B751A4" w:rsidRPr="00984316">
        <w:fldChar w:fldCharType="separate"/>
      </w:r>
      <w:r w:rsidR="00B751A4" w:rsidRPr="00984316">
        <w:rPr>
          <w:rFonts w:ascii="Calibri" w:hAnsi="Calibri" w:cs="Calibri"/>
        </w:rPr>
        <w:t>(2024a)</w:t>
      </w:r>
      <w:r w:rsidR="00B751A4" w:rsidRPr="00984316">
        <w:fldChar w:fldCharType="end"/>
      </w:r>
      <w:r w:rsidR="00B751A4" w:rsidRPr="00984316">
        <w:t xml:space="preserve"> and Manzoni et al </w:t>
      </w:r>
      <w:r w:rsidR="00B751A4" w:rsidRPr="00984316">
        <w:fldChar w:fldCharType="begin"/>
      </w:r>
      <w:r w:rsidR="003D7153" w:rsidRPr="00984316">
        <w:instrText xml:space="preserve"> ADDIN ZOTERO_ITEM CSL_CITATION {"citationID":"S8CvKpZs","properties":{"formattedCitation":"(2021)","plainCitation":"(2021)","noteIndex":0},"citationItems":[{"id":1454,"uris":["http://zotero.org/users/5408042/items/4J35MMLM"],"itemData":{"id":1454,"type":"article-journal","abstract":"Microbial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D."}],"accessed":{"date-parts":[["2021",6,10]]},"issued":{"date-parts":[["2021"]]},"citation-key":"manzoniModelingMicrobialAdaptations2021"},"suppress-author":true}],"schema":"https://github.com/citation-style-language/schema/raw/master/csl-citation.json"} </w:instrText>
      </w:r>
      <w:r w:rsidR="00B751A4" w:rsidRPr="00984316">
        <w:fldChar w:fldCharType="separate"/>
      </w:r>
      <w:r w:rsidR="00B751A4" w:rsidRPr="00984316">
        <w:rPr>
          <w:rFonts w:ascii="Calibri" w:hAnsi="Calibri" w:cs="Calibri"/>
        </w:rPr>
        <w:t>(2021)</w:t>
      </w:r>
      <w:r w:rsidR="00B751A4" w:rsidRPr="00984316">
        <w:fldChar w:fldCharType="end"/>
      </w:r>
      <w:ins w:id="113" w:author="Stefano Manzoni" w:date="2025-06-30T21:29:00Z">
        <w:r w:rsidR="00A84153">
          <w:t xml:space="preserve">. </w:t>
        </w:r>
      </w:ins>
      <w:commentRangeStart w:id="114"/>
      <w:ins w:id="115" w:author="Stefano Manzoni" w:date="2025-06-30T21:30:00Z">
        <w:r w:rsidR="00A84153">
          <w:t xml:space="preserve">These </w:t>
        </w:r>
        <w:commentRangeEnd w:id="114"/>
        <w:r w:rsidR="00A84153">
          <w:rPr>
            <w:rStyle w:val="CommentReference"/>
          </w:rPr>
          <w:commentReference w:id="114"/>
        </w:r>
        <w:r w:rsidR="00A84153">
          <w:t xml:space="preserve">previous datasets were obtained from literature studies mostly </w:t>
        </w:r>
        <w:commentRangeStart w:id="116"/>
        <w:r w:rsidR="00A84153">
          <w:t xml:space="preserve">not </w:t>
        </w:r>
        <w:commentRangeEnd w:id="116"/>
        <w:r w:rsidR="00A84153">
          <w:rPr>
            <w:rStyle w:val="CommentReference"/>
          </w:rPr>
          <w:commentReference w:id="116"/>
        </w:r>
        <w:r w:rsidR="00A84153">
          <w:t>overlapping with the present one, so some of the discrepancies with the current study are due to different climatic and site conditions. Yet</w:t>
        </w:r>
      </w:ins>
      <w:r w:rsidR="00B751A4" w:rsidRPr="00984316">
        <w:t xml:space="preserve">, </w:t>
      </w:r>
      <w:ins w:id="117" w:author="Stefano Manzoni" w:date="2025-06-30T21:30:00Z">
        <w:r w:rsidR="00A84153">
          <w:t xml:space="preserve">these similar ranges </w:t>
        </w:r>
      </w:ins>
      <w:r w:rsidR="00B751A4" w:rsidRPr="00984316">
        <w:t>suggest</w:t>
      </w:r>
      <w:del w:id="118" w:author="Stefano Manzoni" w:date="2025-06-30T21:31:00Z">
        <w:r w:rsidR="00B751A4" w:rsidRPr="00984316" w:rsidDel="00A84153">
          <w:delText>ing</w:delText>
        </w:r>
      </w:del>
      <w:r w:rsidR="00B751A4" w:rsidRPr="00984316">
        <w:t xml:space="preserve"> that for these compound classes, traditional proximate analyses may be as effective as NMR-based inputs for capturing decomposition dynamics.</w:t>
      </w:r>
      <w:ins w:id="119" w:author="Stefano Manzoni" w:date="2025-06-30T21:26:00Z">
        <w:r w:rsidR="00A84153">
          <w:t xml:space="preserve"> </w:t>
        </w:r>
      </w:ins>
    </w:p>
    <w:p w14:paraId="41A7E036" w14:textId="77777777" w:rsidR="00A84153" w:rsidRDefault="00370C16" w:rsidP="000F5069">
      <w:pPr>
        <w:rPr>
          <w:ins w:id="120" w:author="Stefano Manzoni" w:date="2025-06-30T21:34:00Z"/>
        </w:rPr>
      </w:pPr>
      <w:r w:rsidRPr="00984316">
        <w:t xml:space="preserve">We </w:t>
      </w:r>
      <w:r w:rsidR="00522080" w:rsidRPr="00984316">
        <w:t>also</w:t>
      </w:r>
      <w:r w:rsidRPr="00984316">
        <w:t xml:space="preserve"> examined whether the model, constrained by NMR-derived litter chemistry, could reproduce </w:t>
      </w:r>
      <w:del w:id="121" w:author="Stefano Manzoni" w:date="2025-06-30T21:28:00Z">
        <w:r w:rsidRPr="00984316" w:rsidDel="00A84153">
          <w:delText xml:space="preserve">known </w:delText>
        </w:r>
      </w:del>
      <w:ins w:id="122" w:author="Stefano Manzoni" w:date="2025-06-30T21:28:00Z">
        <w:r w:rsidR="00A84153">
          <w:t>expected</w:t>
        </w:r>
        <w:r w:rsidR="00A84153" w:rsidRPr="00984316">
          <w:t xml:space="preserve"> </w:t>
        </w:r>
      </w:ins>
      <w:r w:rsidRPr="00984316">
        <w:t xml:space="preserve">patterns of microbial </w:t>
      </w:r>
      <w:r w:rsidR="00522080" w:rsidRPr="00984316">
        <w:t>CUE</w:t>
      </w:r>
      <w:r w:rsidRPr="00984316">
        <w:t xml:space="preserve"> across varying litter </w:t>
      </w:r>
      <w:r w:rsidR="00BC369E">
        <w:t>C:N</w:t>
      </w:r>
      <w:r w:rsidRPr="00984316">
        <w:t xml:space="preserve"> ratios—a key ecological response linked to nutrient availability and stoichiometric imbalance.</w:t>
      </w:r>
      <w:r w:rsidR="000F5069" w:rsidRPr="00984316">
        <w:t xml:space="preserve"> Previous studies have shown that microbial CUE</w:t>
      </w:r>
      <w:r w:rsidR="0088624E" w:rsidRPr="00984316">
        <w:t xml:space="preserve"> </w:t>
      </w:r>
      <w:r w:rsidR="00DB1F65" w:rsidRPr="00984316">
        <w:t xml:space="preserve">tend </w:t>
      </w:r>
      <w:r w:rsidR="000F5069" w:rsidRPr="00984316">
        <w:t xml:space="preserve">to decline as litter </w:t>
      </w:r>
      <w:r w:rsidR="00BC369E">
        <w:t>C:N</w:t>
      </w:r>
      <w:r w:rsidR="000F5069" w:rsidRPr="00984316">
        <w:t xml:space="preserve"> ratio increases, reflecting microbial responses to </w:t>
      </w:r>
      <w:r w:rsidR="00E756AC" w:rsidRPr="00984316">
        <w:t>N</w:t>
      </w:r>
      <w:r w:rsidR="000F5069" w:rsidRPr="00984316">
        <w:t xml:space="preserve"> limitation</w:t>
      </w:r>
      <w:r w:rsidR="00556110" w:rsidRPr="00984316">
        <w:t xml:space="preserve"> </w:t>
      </w:r>
      <w:r w:rsidR="00556110" w:rsidRPr="00984316">
        <w:fldChar w:fldCharType="begin"/>
      </w:r>
      <w:r w:rsidR="00556110" w:rsidRPr="00984316">
        <w:instrText xml:space="preserve"> ADDIN ZOTERO_ITEM CSL_CITATION {"citationID":"NV8nA3E4","properties":{"formattedCitation":"(Manzoni et al., 2008)","plainCitation":"(Manzoni et al., 2008)","noteIndex":0},"citationItems":[{"id":210,"uris":["http://zotero.org/users/5408042/items/3DBNTV23"],"itemData":{"id":210,"type":"article-journal","abstract":"Plant residue decomposition and the nutrient release to the soil play a major role in global carbon and nutrient cycling. Although decomposition rates vary strongly with climate, nitrogen immobilization into litter and its release in mineral forms are mainly controlled by the initial chemical composition of the residues. We used a data set of </w:instrText>
      </w:r>
      <w:r w:rsidR="00556110" w:rsidRPr="00984316">
        <w:rPr>
          <w:rFonts w:ascii="Cambria Math" w:hAnsi="Cambria Math" w:cs="Cambria Math"/>
        </w:rPr>
        <w:instrText>∼</w:instrText>
      </w:r>
      <w:r w:rsidR="00556110" w:rsidRPr="00984316">
        <w:instrText xml:space="preserve">2800 observations to show that these global nitrogen-release patterns can be explained by fundamental stoichiometric relationships of decomposer activity. We show how litter quality controls the transition from nitrogen accumulation into the litter to release and alters decomposers' respiration patterns. Our results suggest that decomposers lower their carbon-use efficiency to exploit residues with low initial nitrogen concentration, a strategy used broadly by bacteria and consumers across trophic levels.\nA global data set shows that the decomposition rate of plant litter is primarily controlled by its nitrogen content, which affects the rate of microbial activity.\nA global data set shows that the decomposition rate of plant litter is primarily controlled by its nitrogen content, which affects the rate of microbial activity.","container-title":"Science","DOI":"10.1126/science.1159792","ISSN":"0036-8075, 1095-9203","issue":"5889","language":"en","license":"American Association for the Advancement of Science","note":"publisher: American Association for the Advancement of Science\nsection: Report\nPMID: 18669860","page":"684-686","source":"science.sciencemag.org","title":"The Global Stoichiometry of Litter Nitrogen Mineralization","volume":"321","author":[{"family":"Manzoni","given":"Stefano"},{"family":"Jackson","given":"Robert B."},{"family":"Trofymow","given":"John A."},{"family":"Porporato","given":"Amilcare"}],"issued":{"date-parts":[["2008",8,1]]},"citation-key":"manzoniGlobalStoichiometryLitter2008"}}],"schema":"https://github.com/citation-style-language/schema/raw/master/csl-citation.json"} </w:instrText>
      </w:r>
      <w:r w:rsidR="00556110" w:rsidRPr="00984316">
        <w:fldChar w:fldCharType="separate"/>
      </w:r>
      <w:r w:rsidR="00556110" w:rsidRPr="00984316">
        <w:rPr>
          <w:rFonts w:ascii="Calibri" w:hAnsi="Calibri" w:cs="Calibri"/>
        </w:rPr>
        <w:t>(Manzoni et al., 2008)</w:t>
      </w:r>
      <w:r w:rsidR="00556110" w:rsidRPr="00984316">
        <w:fldChar w:fldCharType="end"/>
      </w:r>
      <w:r w:rsidR="000F5069" w:rsidRPr="00984316">
        <w:t xml:space="preserve">. This trend is typically attributed to flexible CUE strategies, where microbes increase overflow respiration to maintain biomass stoichiometry, resulting in lower CUE </w:t>
      </w:r>
      <w:del w:id="123" w:author="Stefano Manzoni" w:date="2025-06-30T21:29:00Z">
        <w:r w:rsidR="00556110" w:rsidRPr="00984316" w:rsidDel="00A84153">
          <w:delText xml:space="preserve">for </w:delText>
        </w:r>
      </w:del>
      <w:ins w:id="124" w:author="Stefano Manzoni" w:date="2025-06-30T21:29:00Z">
        <w:r w:rsidR="00A84153">
          <w:t>in</w:t>
        </w:r>
        <w:r w:rsidR="00A84153" w:rsidRPr="00984316">
          <w:t xml:space="preserve"> </w:t>
        </w:r>
      </w:ins>
      <w:r w:rsidR="00556110" w:rsidRPr="00984316">
        <w:t>N poor litters</w:t>
      </w:r>
      <w:r w:rsidR="00E756AC" w:rsidRPr="00984316">
        <w:t xml:space="preserve"> </w:t>
      </w:r>
      <w:r w:rsidR="00E756AC" w:rsidRPr="00984316">
        <w:fldChar w:fldCharType="begin"/>
      </w:r>
      <w:r w:rsidR="00E756AC" w:rsidRPr="00984316">
        <w:instrText xml:space="preserve"> ADDIN ZOTERO_ITEM CSL_CITATION {"citationID":"uFZk8t43","properties":{"formattedCitation":"(Schimel and Weintraub, 2003)","plainCitation":"(Schimel and Weintraub, 2003)","noteIndex":0},"citationItems":[{"id":395,"uris":["http://zotero.org/users/5408042/items/H3Q8AIVS"],"itemData":{"id":395,"type":"article-journal","abstract":"Traditional models of soil organic matter (SOM) decomposition are all based on first order kinetics in which the decomposition rate of a particular C pool is proportional to the size of the pool and a simple decomposition constant (dC/dt = kC). In fact, SOM decomposition is catalyzed by extracellular enzymes that are produced by microorganisms. We built a simple theoretical model to explore the behavior of the decomposition-microbial growth system when the fundamental kinetic assumption is changed from first order kinetics to exoenzymes catalyzed decomposition (dC/dt = KC x Enzymes). An analysis of the enzyme kinetics showed that there must be some mechanism to produce a non-linear response of decomposition rates to enzyme concentration - the most likely is competition for enzyme binding on solid substrates as predicted by Langmuir adsorption isotherm theory. This non-linearity also induces C limitation, regardless of the potential supply of C. The linked C and N version of the model showed that actual polymer breakdown and microbial use of the released monomers can be disconnected, and that it requires relatively little N to maintain the maximal rate of decomposition, regardless of the microbial biomass' ability to use the breakdown products. In this model, adding a pulse of C to an N limited system increases respiration, while adding N actually decreases respiration (as C is redirected from waste respiration to microbial growth). For many years, researchers have argued that the lack of a respiratory response by soil microbes to added N indicates that they are not N limited. This model suggests that conclusion may be wrong. While total C flow may be limited by the functioning of the exoenzyme system, actual microbial growth may be N limited. © 2003 Elsevier Science Ltd. All rights reserved.","container-title":"Soil Biology and Biochemistry","DOI":"10.1016/S0038-0717(03)00015-4","ISSN":"00380717","issue":"4","note":"PMID: 157","page":"549–563","title":"The implications of exoenzyme activity on microbial carbon and nitrogen limitation in soil: A theoretical model","volume":"35","author":[{"family":"Schimel","given":"Joshua P."},{"family":"Weintraub","given":"Michael N."}],"issued":{"date-parts":[["2003"]]},"citation-key":"schimelImplicationsExoenzymeActivity2003"}}],"schema":"https://github.com/citation-style-language/schema/raw/master/csl-citation.json"} </w:instrText>
      </w:r>
      <w:r w:rsidR="00E756AC" w:rsidRPr="00984316">
        <w:fldChar w:fldCharType="separate"/>
      </w:r>
      <w:r w:rsidR="00E756AC" w:rsidRPr="00984316">
        <w:rPr>
          <w:rFonts w:ascii="Calibri" w:hAnsi="Calibri" w:cs="Calibri"/>
        </w:rPr>
        <w:t>(Schimel and Weintraub, 2003)</w:t>
      </w:r>
      <w:r w:rsidR="00E756AC" w:rsidRPr="00984316">
        <w:fldChar w:fldCharType="end"/>
      </w:r>
      <w:r w:rsidR="000F5069" w:rsidRPr="00984316">
        <w:t xml:space="preserve">. Our simulations reproduce this pattern across all scenarios using a flexible CUE strategy, including the no-protection, no-enzyme-cost (NPNE) </w:t>
      </w:r>
      <w:r w:rsidR="000B599C" w:rsidRPr="00984316">
        <w:t>scenario</w:t>
      </w:r>
      <w:r w:rsidR="000F5069" w:rsidRPr="00984316">
        <w:t xml:space="preserve">, where both initial and average CUE decreased with increasing litter </w:t>
      </w:r>
      <w:r w:rsidR="00BC369E">
        <w:t>C:N</w:t>
      </w:r>
      <w:r w:rsidR="000F5069" w:rsidRPr="00984316">
        <w:t xml:space="preserve"> ratio</w:t>
      </w:r>
      <w:r w:rsidR="000B599C" w:rsidRPr="00984316">
        <w:t xml:space="preserve"> (Figure 8 B </w:t>
      </w:r>
      <w:r w:rsidR="00E756AC" w:rsidRPr="00984316">
        <w:t xml:space="preserve">and </w:t>
      </w:r>
      <w:r w:rsidR="000B599C" w:rsidRPr="00984316">
        <w:t>D)</w:t>
      </w:r>
      <w:r w:rsidR="000F5069" w:rsidRPr="00984316">
        <w:t>.</w:t>
      </w:r>
      <w:del w:id="125" w:author="Stefano Manzoni" w:date="2025-06-30T21:34:00Z">
        <w:r w:rsidR="00E756AC" w:rsidRPr="00984316" w:rsidDel="00A84153">
          <w:delText xml:space="preserve"> </w:delText>
        </w:r>
      </w:del>
    </w:p>
    <w:p w14:paraId="607F0E6D" w14:textId="7B398A48" w:rsidR="00D71DA0" w:rsidRPr="00984316" w:rsidRDefault="00177D3A" w:rsidP="000F5069">
      <w:ins w:id="126" w:author="Stefano Manzoni" w:date="2025-06-30T21:36:00Z">
        <w:r>
          <w:t>Alternative to downregulating CUE, N can be recycled internally</w:t>
        </w:r>
      </w:ins>
      <w:ins w:id="127" w:author="Stefano Manzoni" w:date="2025-06-30T21:37:00Z">
        <w:r>
          <w:t xml:space="preserve">—e.g., via N retranslocation from </w:t>
        </w:r>
      </w:ins>
      <w:ins w:id="128" w:author="Stefano Manzoni" w:date="2025-06-30T21:38:00Z">
        <w:r>
          <w:t xml:space="preserve">the </w:t>
        </w:r>
      </w:ins>
      <w:ins w:id="129" w:author="Stefano Manzoni" w:date="2025-06-30T21:37:00Z">
        <w:r>
          <w:t>senescing fungal mycelium towards the growing hyphal tips where N demand is highest</w:t>
        </w:r>
      </w:ins>
      <w:ins w:id="130" w:author="Stefano Manzoni" w:date="2025-06-30T21:40:00Z">
        <w:r>
          <w:t xml:space="preserve">. </w:t>
        </w:r>
      </w:ins>
      <w:ins w:id="131" w:author="Stefano Manzoni" w:date="2025-06-30T21:41:00Z">
        <w:r>
          <w:t>This</w:t>
        </w:r>
      </w:ins>
      <w:del w:id="132" w:author="Stefano Manzoni" w:date="2025-06-30T21:40:00Z">
        <w:r w:rsidR="000F5069" w:rsidRPr="00984316" w:rsidDel="00177D3A">
          <w:delText>In contrast, under</w:delText>
        </w:r>
      </w:del>
      <w:del w:id="133" w:author="Stefano Manzoni" w:date="2025-06-30T21:41:00Z">
        <w:r w:rsidR="000F5069" w:rsidRPr="00984316" w:rsidDel="00177D3A">
          <w:delText xml:space="preserve"> the </w:delText>
        </w:r>
        <w:r w:rsidR="00E756AC" w:rsidRPr="00984316" w:rsidDel="00177D3A">
          <w:delText>N</w:delText>
        </w:r>
        <w:r w:rsidR="000F5069" w:rsidRPr="00984316" w:rsidDel="00177D3A">
          <w:delText xml:space="preserve"> retention strategy, microbial necromass is recycled</w:delText>
        </w:r>
      </w:del>
      <w:r w:rsidR="000F5069" w:rsidRPr="00984316">
        <w:t xml:space="preserve"> internal</w:t>
      </w:r>
      <w:ins w:id="134" w:author="Stefano Manzoni" w:date="2025-06-30T21:41:00Z">
        <w:r>
          <w:t xml:space="preserve"> N </w:t>
        </w:r>
      </w:ins>
      <w:del w:id="135" w:author="Stefano Manzoni" w:date="2025-06-30T21:41:00Z">
        <w:r w:rsidR="000F5069" w:rsidRPr="00984316" w:rsidDel="00177D3A">
          <w:delText>ly</w:delText>
        </w:r>
      </w:del>
      <w:ins w:id="136" w:author="Stefano Manzoni" w:date="2025-06-30T21:41:00Z">
        <w:r>
          <w:t>transfer lowers the</w:t>
        </w:r>
      </w:ins>
      <w:ins w:id="137" w:author="Stefano Manzoni" w:date="2025-06-30T21:42:00Z">
        <w:r>
          <w:t xml:space="preserve"> stoichiometric</w:t>
        </w:r>
      </w:ins>
      <w:ins w:id="138" w:author="Stefano Manzoni" w:date="2025-06-30T21:41:00Z">
        <w:r>
          <w:t xml:space="preserve"> </w:t>
        </w:r>
      </w:ins>
      <w:ins w:id="139" w:author="Stefano Manzoni" w:date="2025-06-30T21:42:00Z">
        <w:r>
          <w:t>requirement</w:t>
        </w:r>
      </w:ins>
      <w:ins w:id="140" w:author="Stefano Manzoni" w:date="2025-06-30T21:41:00Z">
        <w:r>
          <w:t xml:space="preserve"> for external N and thus also</w:t>
        </w:r>
      </w:ins>
      <w:del w:id="141" w:author="Stefano Manzoni" w:date="2025-06-30T21:42:00Z">
        <w:r w:rsidR="000F5069" w:rsidRPr="00984316" w:rsidDel="00177D3A">
          <w:delText>,</w:delText>
        </w:r>
      </w:del>
      <w:r w:rsidR="000F5069" w:rsidRPr="00984316">
        <w:t xml:space="preserve"> </w:t>
      </w:r>
      <w:del w:id="142" w:author="Stefano Manzoni" w:date="2025-06-30T21:42:00Z">
        <w:r w:rsidR="00E756AC" w:rsidRPr="00984316" w:rsidDel="00177D3A">
          <w:delText>removing</w:delText>
        </w:r>
        <w:r w:rsidR="000F5069" w:rsidRPr="00984316" w:rsidDel="00177D3A">
          <w:delText xml:space="preserve"> </w:delText>
        </w:r>
      </w:del>
      <w:ins w:id="143" w:author="Stefano Manzoni" w:date="2025-06-30T21:42:00Z">
        <w:r w:rsidRPr="00984316">
          <w:t>remov</w:t>
        </w:r>
        <w:r>
          <w:t>es</w:t>
        </w:r>
        <w:r w:rsidRPr="00984316">
          <w:t xml:space="preserve"> </w:t>
        </w:r>
      </w:ins>
      <w:r w:rsidR="000F5069" w:rsidRPr="00984316">
        <w:t>the need for overflow respiration</w:t>
      </w:r>
      <w:ins w:id="144" w:author="Stefano Manzoni" w:date="2025-06-30T21:42:00Z">
        <w:r>
          <w:t>, ultimately</w:t>
        </w:r>
      </w:ins>
      <w:del w:id="145" w:author="Stefano Manzoni" w:date="2025-06-30T21:42:00Z">
        <w:r w:rsidR="000F5069" w:rsidRPr="00984316" w:rsidDel="00177D3A">
          <w:delText xml:space="preserve"> and</w:delText>
        </w:r>
      </w:del>
      <w:r w:rsidR="000F5069" w:rsidRPr="00984316">
        <w:t xml:space="preserve"> decoupling </w:t>
      </w:r>
      <w:ins w:id="146" w:author="Stefano Manzoni" w:date="2025-06-30T21:42:00Z">
        <w:r>
          <w:t xml:space="preserve">the </w:t>
        </w:r>
      </w:ins>
      <w:r w:rsidR="00E756AC" w:rsidRPr="00984316">
        <w:t>N</w:t>
      </w:r>
      <w:r w:rsidR="000F5069" w:rsidRPr="00984316">
        <w:t xml:space="preserve"> limit</w:t>
      </w:r>
      <w:r w:rsidR="006D3BBF" w:rsidRPr="00984316">
        <w:t>ed growth response</w:t>
      </w:r>
      <w:r w:rsidR="000F5069" w:rsidRPr="00984316">
        <w:t xml:space="preserve"> from CUE reduction</w:t>
      </w:r>
      <w:r w:rsidR="00E756AC" w:rsidRPr="00984316">
        <w:t>.</w:t>
      </w:r>
      <w:ins w:id="147" w:author="Stefano Manzoni" w:date="2025-06-30T21:29:00Z">
        <w:r w:rsidR="00A84153">
          <w:t xml:space="preserve"> Therefore, </w:t>
        </w:r>
      </w:ins>
      <w:ins w:id="148" w:author="Stefano Manzoni" w:date="2025-06-30T21:31:00Z">
        <w:r w:rsidR="00A84153">
          <w:t xml:space="preserve">when N is internally recycled, CUE can remain </w:t>
        </w:r>
      </w:ins>
      <w:ins w:id="149" w:author="Stefano Manzoni" w:date="2025-06-30T21:32:00Z">
        <w:r w:rsidR="00A84153">
          <w:t>high even in N poor litter, as also shown in a more detailed model study (</w:t>
        </w:r>
        <w:commentRangeStart w:id="150"/>
        <w:r w:rsidR="00A84153">
          <w:t xml:space="preserve">Ghersheen </w:t>
        </w:r>
        <w:commentRangeEnd w:id="150"/>
        <w:r w:rsidR="00A84153">
          <w:rPr>
            <w:rStyle w:val="CommentReference"/>
          </w:rPr>
          <w:commentReference w:id="150"/>
        </w:r>
        <w:r w:rsidR="00A84153">
          <w:t>et al. 2025).</w:t>
        </w:r>
      </w:ins>
      <w:ins w:id="151" w:author="Stefano Manzoni" w:date="2025-06-30T21:45:00Z">
        <w:r>
          <w:t xml:space="preserve"> </w:t>
        </w:r>
        <w:commentRangeStart w:id="152"/>
        <w:proofErr w:type="gramStart"/>
        <w:r>
          <w:t>However</w:t>
        </w:r>
      </w:ins>
      <w:commentRangeEnd w:id="152"/>
      <w:proofErr w:type="gramEnd"/>
      <w:ins w:id="153" w:author="Stefano Manzoni" w:date="2025-06-30T21:47:00Z">
        <w:r w:rsidR="00EE4E41">
          <w:rPr>
            <w:rStyle w:val="CommentReference"/>
          </w:rPr>
          <w:commentReference w:id="152"/>
        </w:r>
      </w:ins>
      <w:ins w:id="154" w:author="Stefano Manzoni" w:date="2025-06-30T21:45:00Z">
        <w:r>
          <w:t xml:space="preserve">, here we show that CUE still declines at high litter C:N. This decline is not due to overflow respiration, but rather by the </w:t>
        </w:r>
      </w:ins>
      <w:ins w:id="155" w:author="Stefano Manzoni" w:date="2025-06-30T21:46:00Z">
        <w:r>
          <w:t>additional cost of oxidative enzyme production</w:t>
        </w:r>
        <w:r w:rsidR="00EE4E41">
          <w:t>—a resource acquisition instead of a stoichiometric imbalance cost.</w:t>
        </w:r>
      </w:ins>
    </w:p>
    <w:p w14:paraId="19E2C400" w14:textId="5C934068" w:rsidR="00B35D28" w:rsidRPr="00984316" w:rsidRDefault="009A33C8" w:rsidP="00B35D28">
      <w:r w:rsidRPr="00984316">
        <w:lastRenderedPageBreak/>
        <w:t xml:space="preserve">In both N adaptation strategies, the maximum CUE was constrained by the oxidation state of litter carbon, while reductions in CUE were primarily driven by the energetic cost of producing oxidative enzymes. </w:t>
      </w:r>
      <w:r w:rsidR="000903E8" w:rsidRPr="00984316">
        <w:t xml:space="preserve">Notably, in the NPNE scenario—where enzyme production costs were excluded—initial and average </w:t>
      </w:r>
      <w:commentRangeStart w:id="156"/>
      <w:r w:rsidR="000903E8" w:rsidRPr="00984316">
        <w:t xml:space="preserve">CUE remained relatively high, even for litters with high initial </w:t>
      </w:r>
      <w:r w:rsidR="00BC369E">
        <w:t>C:N</w:t>
      </w:r>
      <w:r w:rsidR="000903E8" w:rsidRPr="00984316">
        <w:t xml:space="preserve"> ratios</w:t>
      </w:r>
      <w:commentRangeEnd w:id="156"/>
      <w:r w:rsidR="00EE4E41">
        <w:rPr>
          <w:rStyle w:val="CommentReference"/>
        </w:rPr>
        <w:commentReference w:id="156"/>
      </w:r>
      <w:r w:rsidR="000903E8" w:rsidRPr="00984316">
        <w:t xml:space="preserve">. </w:t>
      </w:r>
      <w:r w:rsidR="000F1D58" w:rsidRPr="00984316">
        <w:t>These findings</w:t>
      </w:r>
      <w:r w:rsidR="003D03FC" w:rsidRPr="00984316">
        <w:t xml:space="preserve"> suggest</w:t>
      </w:r>
      <w:r w:rsidR="000F1D58" w:rsidRPr="00984316">
        <w:t xml:space="preserve"> </w:t>
      </w:r>
      <w:r w:rsidR="003D03FC" w:rsidRPr="00984316">
        <w:t>that enzyme production costs are critical for constraining</w:t>
      </w:r>
      <w:del w:id="157" w:author="Stefano Manzoni" w:date="2025-06-30T21:56:00Z">
        <w:r w:rsidR="003D03FC" w:rsidRPr="00984316" w:rsidDel="00303EC8">
          <w:delText xml:space="preserve"> microbial efficiency</w:delText>
        </w:r>
      </w:del>
      <w:r w:rsidR="003D03FC" w:rsidRPr="00984316">
        <w:t xml:space="preserve"> </w:t>
      </w:r>
      <w:ins w:id="158" w:author="Stefano Manzoni" w:date="2025-06-30T21:56:00Z">
        <w:r w:rsidR="00303EC8">
          <w:t xml:space="preserve">CUE </w:t>
        </w:r>
      </w:ins>
      <w:r w:rsidR="003D03FC" w:rsidRPr="00984316">
        <w:t>under nutrient-limited conditions</w:t>
      </w:r>
      <w:r w:rsidR="000F1D58" w:rsidRPr="00984316">
        <w:t xml:space="preserve"> and excluding physiological trade-offs can </w:t>
      </w:r>
      <w:r w:rsidR="003D03FC" w:rsidRPr="00984316">
        <w:t>lead</w:t>
      </w:r>
      <w:r w:rsidR="000F1D58" w:rsidRPr="00984316">
        <w:t xml:space="preserve"> </w:t>
      </w:r>
      <w:r w:rsidR="003D03FC" w:rsidRPr="00984316">
        <w:t>to poorly constrained CUE estimates</w:t>
      </w:r>
      <w:r w:rsidR="00B35D28" w:rsidRPr="00984316">
        <w:t xml:space="preserve">. </w:t>
      </w:r>
      <w:r w:rsidR="000F5069" w:rsidRPr="00984316">
        <w:t>Specifically, they</w:t>
      </w:r>
      <w:r w:rsidR="00B35D28" w:rsidRPr="00984316">
        <w:t xml:space="preserve"> highlight</w:t>
      </w:r>
      <w:r w:rsidR="000F5069" w:rsidRPr="00984316">
        <w:t xml:space="preserve"> </w:t>
      </w:r>
      <w:r w:rsidR="00B35D28" w:rsidRPr="00984316">
        <w:t xml:space="preserve">the importance of </w:t>
      </w:r>
      <w:r w:rsidR="000F5069" w:rsidRPr="00984316">
        <w:t xml:space="preserve">incorporating </w:t>
      </w:r>
      <w:r w:rsidR="003D03FC" w:rsidRPr="00984316">
        <w:t>chemically resolved litter inputs and mechanistic constraints such as enzyme investment is essential for accurately capturing emergent CUE patterns and for improving our understanding of microbial responses to litter quality and nutrient availability.</w:t>
      </w:r>
      <w:r w:rsidR="00B35D28" w:rsidRPr="00984316">
        <w:t xml:space="preserve"> </w:t>
      </w:r>
      <w:r w:rsidR="00B9430D" w:rsidRPr="00984316">
        <w:t>More broadly, this work demonstrates the value of ¹³C NMR data as a constraint for process-based litter decomposition models</w:t>
      </w:r>
      <w:del w:id="159" w:author="Stefano Manzoni" w:date="2025-06-30T21:57:00Z">
        <w:r w:rsidR="002F0EFD" w:rsidRPr="00984316" w:rsidDel="00303EC8">
          <w:delText xml:space="preserve"> </w:delText>
        </w:r>
        <w:r w:rsidR="00B9430D" w:rsidRPr="00984316" w:rsidDel="00303EC8">
          <w:delText xml:space="preserve">used in </w:delText>
        </w:r>
        <w:commentRangeStart w:id="160"/>
        <w:r w:rsidR="00B9430D" w:rsidRPr="00984316" w:rsidDel="00303EC8">
          <w:delText xml:space="preserve">land surface modeling </w:delText>
        </w:r>
      </w:del>
      <w:commentRangeEnd w:id="160"/>
      <w:r w:rsidR="00303EC8">
        <w:rPr>
          <w:rStyle w:val="CommentReference"/>
        </w:rPr>
        <w:commentReference w:id="160"/>
      </w:r>
      <w:del w:id="161" w:author="Stefano Manzoni" w:date="2025-06-30T21:57:00Z">
        <w:r w:rsidR="00B9430D" w:rsidRPr="00984316" w:rsidDel="00303EC8">
          <w:delText>frameworks</w:delText>
        </w:r>
      </w:del>
      <w:r w:rsidR="002F0EFD" w:rsidRPr="00984316">
        <w:t>.</w:t>
      </w:r>
    </w:p>
    <w:p w14:paraId="1BD9B2E1" w14:textId="4BC9FC75" w:rsidR="003C32CC" w:rsidRPr="00984316" w:rsidRDefault="00DD4E62" w:rsidP="003C32CC">
      <w:pPr>
        <w:pStyle w:val="Heading2"/>
      </w:pPr>
      <w:r>
        <w:t xml:space="preserve"> </w:t>
      </w:r>
      <w:r w:rsidR="003C32CC" w:rsidRPr="00984316">
        <w:t>Lignin modifier</w:t>
      </w:r>
      <w:ins w:id="162" w:author="Stefano Manzoni" w:date="2025-06-30T22:05:00Z">
        <w:r w:rsidR="00160A2F">
          <w:t>s</w:t>
        </w:r>
      </w:ins>
      <w:r w:rsidR="003C32CC" w:rsidRPr="00984316">
        <w:t xml:space="preserve"> do</w:t>
      </w:r>
      <w:del w:id="163" w:author="Stefano Manzoni" w:date="2025-06-30T22:05:00Z">
        <w:r w:rsidR="003C32CC" w:rsidRPr="00984316" w:rsidDel="00160A2F">
          <w:delText>es</w:delText>
        </w:r>
      </w:del>
      <w:r w:rsidR="003C32CC" w:rsidRPr="00984316">
        <w:t xml:space="preserve"> not improve model calibration, but can improve process understanding</w:t>
      </w:r>
    </w:p>
    <w:p w14:paraId="5DAA50EE" w14:textId="5C76D04B" w:rsidR="00FF4B47" w:rsidRPr="00984316" w:rsidRDefault="000E3D3D" w:rsidP="00FF4B47">
      <w:r w:rsidRPr="00984316">
        <w:t xml:space="preserve">Lignin </w:t>
      </w:r>
      <w:r w:rsidR="003D7153" w:rsidRPr="00984316">
        <w:t>provides</w:t>
      </w:r>
      <w:r w:rsidRPr="00984316">
        <w:t xml:space="preserve"> chemical protection to labile components such as cellulose and hemicellulose and </w:t>
      </w:r>
      <w:r w:rsidR="003D7153" w:rsidRPr="00984316">
        <w:t>increases</w:t>
      </w:r>
      <w:r w:rsidRPr="00984316">
        <w:t xml:space="preserve"> the energetic cost of decomposition through the demand for oxidative enzymes</w:t>
      </w:r>
      <w:r w:rsidR="003D7153" w:rsidRPr="00984316">
        <w:t xml:space="preserve"> </w:t>
      </w:r>
      <w:r w:rsidR="003D7153" w:rsidRPr="00984316">
        <w:fldChar w:fldCharType="begin"/>
      </w:r>
      <w:r w:rsidR="003D7153" w:rsidRPr="00984316">
        <w:instrText xml:space="preserve"> ADDIN ZOTERO_ITEM CSL_CITATION {"citationID":"vpDnFV95","properties":{"formattedCitation":"(Kirk and Farrell, 1987; Talbot and Treseder, 2012)","plainCitation":"(Kirk and Farrell, 1987; Talbot and Treseder, 2012)","noteIndex":0},"citationItems":[{"id":1909,"uris":["http://zotero.org/users/5408042/items/J5GGYPAN"],"itemData":{"id":1909,"type":"article-journal","container-title":"Annual Review of Microbiology","DOI":"10.1146/annurev.mi.41.100187.002341","issue":"1","note":"_eprint: https://doi.org/10.1146/annurev.mi.41.100187.002341\nPMID: 3318677","page":"465-501","source":"Annual Reviews","title":"Enzymatic \"Combustion\": The Microbial Degradation of Lignin","title-short":"Enzymatic \"Combustion\"","volume":"41","author":[{"family":"Kirk","given":"T K"},{"family":"Farrell","given":"R L"}],"issued":{"date-parts":[["1987"]]},"citation-key":"kirkEnzymaticCombustionMicrobial1987"}},{"id":213,"uris":["http://zotero.org/users/5408042/items/7S4LWJG7"],"itemData":{"id":213,"type":"article-journal","abstract":"Litter decay rates often correlate with the initial ratios of lignin : nitrogen (N) or lignin : cellulose in litter. However, the chemical and microbial mechanisms that give rise to these patterns are still unclear. To identify these mechanisms, we studied the decomposition of a model plant system, Arabidopsis thaliana, in which plants were manipulated to have low levels of lignin, cellulose, or litter N. Nitrogen fertilizer often increases the loss of cellulose, but it suppresses the breakdown of lignin in plant litter. To understand the mechanisms driving these patterns, we decomposed plants in litterbags for one year in control and N-fertilized plots in an Alaskan boreal forest. We found that litter N had a positive effect on total mass loss because it increased the loss of lignin, N, and soluble C. Lignin had a negative effect on rates of total litter mass loss due to decreases in the loss of cellulose and hemicellulose. Cellulose had a positive effect on lignin loss, supporting the concept of a “priming effect” for lignin breakdown. However, the low-cellulose plants also lost more of their original cellulose compared to the other plant types, indicating that decomposers mined the litter for cellulose despite the presence of lignin. Low-lignin litter had higher fungal biomass and N-acetyl glucosaminidase (NAG, a chitinase) activity, suggesting that lignin restricted fungal growth and may have influenced competitive interactions between decomposers. Nitrogen fertilization increased NAG activity in the early stages of decay. In the later stages, N fertilization led to increased cellulase activity on the litters and tended to reduce lignin losses. The transition over time from competition among decomposers to high cellulase activity and suppressed lignin loss under N fertilization suggests that, in N-limited systems, N fertilization may alter decomposer community structure by favoring a shift toward cellulose- and mineral-N users.","container-title":"Ecology","DOI":"10.1890/11-0843.1","ISSN":"1939-9170","issue":"2","language":"en","license":"© 2012 by the Ecological Society of America","note":"_eprint: https://esajournals.onlinelibrary.wiley.com/doi/pdf/10.1890/11-0843.1","page":"345-354","source":"Wiley Online Library","title":"Interactions among lignin, cellulose, and nitrogen drive litter chemistry–decay relationships","volume":"93","author":[{"family":"Talbot","given":"Jennifer M."},{"family":"Treseder","given":"Kathleen K."}],"issued":{"date-parts":[["2012"]]},"citation-key":"talbotInteractionsLigninCellulose2012"}}],"schema":"https://github.com/citation-style-language/schema/raw/master/csl-citation.json"} </w:instrText>
      </w:r>
      <w:r w:rsidR="003D7153" w:rsidRPr="00984316">
        <w:fldChar w:fldCharType="separate"/>
      </w:r>
      <w:r w:rsidR="003D7153" w:rsidRPr="00984316">
        <w:rPr>
          <w:rFonts w:ascii="Calibri" w:hAnsi="Calibri" w:cs="Calibri"/>
        </w:rPr>
        <w:t>(Kirk and Farrell, 1987; Talbot and Treseder, 2012)</w:t>
      </w:r>
      <w:r w:rsidR="003D7153" w:rsidRPr="00984316">
        <w:fldChar w:fldCharType="end"/>
      </w:r>
      <w:r w:rsidRPr="00984316">
        <w:t xml:space="preserve">.  </w:t>
      </w:r>
      <w:r w:rsidR="003D7153" w:rsidRPr="00984316">
        <w:t>Several decomposition models incorporate lignin protection through empirical rate modifiers</w:t>
      </w:r>
      <w:r w:rsidR="002D1C86" w:rsidRPr="00984316">
        <w:t xml:space="preserve"> </w:t>
      </w:r>
      <w:r w:rsidR="002D1C86" w:rsidRPr="00984316">
        <w:fldChar w:fldCharType="begin"/>
      </w:r>
      <w:r w:rsidR="002D1C86" w:rsidRPr="00984316">
        <w:instrText xml:space="preserve"> ADDIN ZOTERO_ITEM CSL_CITATION {"citationID":"n5jMavRZ","properties":{"formattedCitation":"(Campbell et al., 2016; Chakrawal et al., 2024a; Manzoni et al., 2021; Robertson et al., 2019)","plainCitation":"(Campbell et al., 2016; Chakrawal et al., 2024a; Manzoni et al., 2021; Robertson et al., 2019)","noteIndex":0},"citationItems":[{"id":208,"uris":["http://zotero.org/users/5408042/items/3Q4S9LEL"],"itemData":{"id":208,"type":"article-journal","abstract":"New understanding of the connection between dynamic microbial carbon use efficiency (CUE), litter decomposition products, and pathways of soil organic carbon (SOC) formation have not been fully integrated into current generalizable litter decomposition models. We developed a new approach, the Litter Decomposition and Leaching (LIDEL) model, that: 1) includes leaching and formation of dissolved organic carbon (DOC), important components of vertical C movement and SOC inputs into deeper soil layers, and 2) uses widely available litter chemistry data to drive the simulation of microbial processes that partition litter during decomposition, through affecting rates of CO2 respiration versus formation of microbial biomass and microbial products. Two ecologically important but poorly understood processes explored in this analysis include 1) the relationship between litter nitrogen (N) availability and rates of microbial decay and assimilation, and 2) the efficiency of DOC generation from the decomposition and leaching of soluble-versus cellulose-dominated plant litter fractions. We tested multiple hypothesis-driven model formulations, and for each estimated initial conditions and parameters using hierarchical Bayesian approaches. We combined data from experimental results and literature review for five types of litter that vary by initial lignin and N content. Our analyses showed the LIDEL model formulations with a logistic N limitation curve gave better predictions than model formulations using a linear N limitation curve. Model formulations with higher DOC generation efficiency from the soluble litter pool yielded more variable predictions and parameter estimations (shown by consistently wider 95% Bayesian credible intervals), but may have better simulated large DOC leaching events in early decomposition. Our analyses highlight a need for targeted studies clarifying measures of soluble litter and the generation of DOC during early litter decomposition, as well as rates of microbial biomass turnover and the flux of soluble versus non-soluble microbial products. Overall, the LIDEL model provides a robust generalizable framework to express and test hypotheses connecting litter chemistry and dynamic microbial CUE with the generation of DOC and microbial products during litter decomposition.","container-title":"Soil Biology and Biochemistry","DOI":"10.1016/j.soilbio.2016.06.007","ISSN":"0038-0717","journalAbbreviation":"Soil Biology and Biochemistry","language":"en","page":"160-174","source":"ScienceDirect","title":"Using litter chemistry controls on microbial processes to partition litter carbon fluxes with the Litter Decomposition and Leaching (LIDEL) model","volume":"100","author":[{"family":"Campbell","given":"Eleanor E."},{"family":"Parton","given":"William J."},{"family":"Soong","given":"Jennifer L."},{"family":"Paustian","given":"Keith"},{"family":"Hobbs","given":"N. Thompson"},{"family":"Cotrufo","given":"M. Francesca"}],"issued":{"date-parts":[["2016",9,1]]},"citation-key":"campbellUsingLitterChemistry2016"}},{"id":8762,"uris":["http://zotero.org/users/5408042/items/YYJUMP3T"],"itemData":{"id":8762,"type":"article-journal","abstract":"A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id":1146,"uris":["http://zotero.org/users/5408042/items/A8TQUDGI"],"itemData":{"id":1146,"type":"article-journal","abstract":"&lt;p&gt;&lt;strong&gt;Abstract.&lt;/strong&gt; Soil organic matter (SOM) dynamics in ecosystem-scale biogeochemical models have traditionally been simulated as immeasurable fluxes between conceptually defined pools. This greatly limits how empirical data can be used to improve model performance and reduce the uncertainty associated with their predictions of carbon (C) cycling. Recent advances in our understanding of the biogeochemical processes that govern SOM formation and persistence demand a new mathematical model with a structure built around key mechanisms and biogeochemically relevant pools. Here, we present one approach that aims to address this need. Our new model (MEMS v1.0) is developed from the Microbial Efficiency-Matrix Stabilization framework, which emphasizes the importance of linking the chemistry of organic matter inputs with efficiency of microbial processing and ultimately with the soil mineral matrix, when studying SOM formation and stabilization. Building on this framework, MEMS v1.0 is also capable of simulating the concept of C saturation and represents decomposition processes and mechanisms of physico-chemical stabilization to define SOM formation into four primary fractions. After describing the model in detail, we optimize four key parameters identified through a variance-based sensitivity analysis. Optimization employed soil fractionation data from 154 sites with diverse environmental conditions, directly equating mineral-associated organic matter and particulate organic matter fractions with corresponding model pools. Finally, model performance was evaluated using total topsoil (0–20&amp;thinsp;cm) C data from 8192 forest and grassland sites across Europe. Despite the relative simplicity of the model, it was able to accurately capture general trends in soil C stocks across extensive gradients of temperature, precipitation, annual C inputs and soil texture. The novel approach that MEMS v1.0 takes to simulate SOM dynamics has the potential to improve our forecasts of how soils respond to management and environmental perturbation. Ensuring these forecasts are accurate is key to effectively informing policy that can address the sustainability of ecosystem services and help mitigate climate change.&lt;/p&gt;","container-title":"Biogeosciences","DOI":"https://doi.org/10.5194/bg-16-1225-2019","ISSN":"1726-4170","issue":"6","language":"English","note":"publisher: Copernicus GmbH","page":"1225-1248","source":"www.biogeosciences.net","title":"Unifying soil organic matter formation and persistence frameworks: the MEMS model","title-short":"Unifying soil organic matter formation and persistence frameworks","volume":"16","author":[{"family":"Robertson","given":"Andy D."},{"family":"Paustian","given":"Keith"},{"family":"Ogle","given":"Stephen"},{"family":"Wallenstein","given":"Matthew D."},{"family":"Lugato","given":"Emanuele"},{"family":"Cotrufo","given":"M. Francesca"}],"issued":{"date-parts":[["2019",3,25]]},"citation-key":"robertsonUnifyingSoilOrganic2019"}}],"schema":"https://github.com/citation-style-language/schema/raw/master/csl-citation.json"} </w:instrText>
      </w:r>
      <w:r w:rsidR="002D1C86" w:rsidRPr="00984316">
        <w:fldChar w:fldCharType="separate"/>
      </w:r>
      <w:r w:rsidR="002D1C86" w:rsidRPr="00984316">
        <w:rPr>
          <w:rFonts w:ascii="Calibri" w:hAnsi="Calibri" w:cs="Calibri"/>
        </w:rPr>
        <w:t>(Campbell et al., 2016; Chakrawal et al., 2024a; Manzoni et al., 2021; Robertson et al., 2019)</w:t>
      </w:r>
      <w:r w:rsidR="002D1C86" w:rsidRPr="00984316">
        <w:fldChar w:fldCharType="end"/>
      </w:r>
      <w:r w:rsidR="003D7153" w:rsidRPr="00984316">
        <w:t xml:space="preserve">, often derived from coarse litter descriptors such as the lignocellulose index (e.g., </w:t>
      </w:r>
      <w:r w:rsidR="002D1C86" w:rsidRPr="00984316">
        <w:fldChar w:fldCharType="begin"/>
      </w:r>
      <w:r w:rsidR="002D1C86" w:rsidRPr="00984316">
        <w:instrText xml:space="preserve"> ADDIN ZOTERO_ITEM CSL_CITATION {"citationID":"GFtFV5iw","properties":{"formattedCitation":"(Herman et al., 2008; Moorhead et al., 2013)","plainCitation":"(Herman et al., 2008; Moorhead et al., 2013)","noteIndex":0},"citationItems":[{"id":1903,"uris":["http://zotero.org/users/5408042/items/2XDN4S4K"],"itemData":{"id":1903,"type":"article-journal","abstract":"We examined the rates of lignin decay (dC3/dt) and holocellulose decay (dC2/dt) in aboveground leaf litter of predominately northern conifer forests to test our hypothesis that the rate of lignin decay is a linear function of the lignocellulose index (LCI=lignin/[lignin+holocellulose]). We proposed that lignin decays only when LCI&gt;0.4 and that LCI cannot exceed 0.7, approximating humus. These constraints suggest that holocellulose content of litter is a control on lignin decay. We evaluated this hypothesis with a set of 112 field studies in two ways, by: (1) comparing simulations from a decomposition model to observations across the full range of litter decay and (2) analyzing the relative rate of lignin decay ([dC3/dt]/[dC2/dt+dC3/dt]) as a function of litter LCI. Simulated dynamics of LCI in decaying litter were highly correlated to observed patterns, particularly when litter fractions of water and ethanol solubles from model output were pooled with holocellulose fractions (mean R2=0.87±0.02, P&lt;0.01). More detailed analyses of 64 of these studies yielded variable relationships between lignin decay rate and litter LCI; a regression based on pooled data (N=385; total number of observations) from these studies produced a slope and an intercept that were not significantly different from predicted (slope=2.33, intercept=−0.93). Both site and litter characteristics had significant effects on the proposed LCI threshold for lignin decay (LCI</w:instrText>
      </w:r>
      <w:r w:rsidR="002D1C86" w:rsidRPr="00984316">
        <w:rPr>
          <w:rFonts w:ascii="Cambria Math" w:hAnsi="Cambria Math" w:cs="Cambria Math"/>
        </w:rPr>
        <w:instrText>∼</w:instrText>
      </w:r>
      <w:r w:rsidR="002D1C86" w:rsidRPr="00984316">
        <w:instrText xml:space="preserve">0.4), but no effects on slope or intercept, suggesting that the proposed lignocellulose control hypothesis is relatively robust across a range of litter and forest types used in this study.","container-title":"Soil Biology and Biochemistry","DOI":"10.1016/j.soilbio.2008.07.003","ISSN":"0038-0717","issue":"10","journalAbbreviation":"Soil Biology and Biochemistry","language":"en","page":"2620-2626","source":"ScienceDirect","title":"The relationship between rates of lignin and cellulose decay in aboveground forest litter","volume":"40","author":[{"family":"Herman","given":"John"},{"family":"Moorhead","given":"Daryl"},{"family":"Berg","given":"Björn"}],"issued":{"date-parts":[["2008",10,1]]},"citation-key":"hermanRelationshipRatesLignin2008"}},{"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2D1C86" w:rsidRPr="00984316">
        <w:rPr>
          <w:rFonts w:ascii="Cambria Math" w:hAnsi="Cambria Math" w:cs="Cambria Math"/>
        </w:rPr>
        <w:instrText>∼</w:instrText>
      </w:r>
      <w:r w:rsidR="002D1C86" w:rsidRPr="0098431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N."}],"issued":{"date-parts":[["2013",11,1]]},"citation-key":"moorheadCalculatingCometabolicCosts2013"}}],"schema":"https://github.com/citation-style-language/schema/raw/master/csl-citation.json"} </w:instrText>
      </w:r>
      <w:r w:rsidR="002D1C86" w:rsidRPr="00984316">
        <w:fldChar w:fldCharType="separate"/>
      </w:r>
      <w:r w:rsidR="002D1C86" w:rsidRPr="00984316">
        <w:rPr>
          <w:rFonts w:ascii="Calibri" w:hAnsi="Calibri" w:cs="Calibri"/>
        </w:rPr>
        <w:t>(Herman et al., 2008; Moorhead et al., 2013)</w:t>
      </w:r>
      <w:r w:rsidR="002D1C86" w:rsidRPr="00984316">
        <w:fldChar w:fldCharType="end"/>
      </w:r>
      <w:ins w:id="164" w:author="Stefano Manzoni" w:date="2025-06-30T21:58:00Z">
        <w:r w:rsidR="00303EC8">
          <w:t>. H</w:t>
        </w:r>
      </w:ins>
      <w:del w:id="165" w:author="Stefano Manzoni" w:date="2025-06-30T21:58:00Z">
        <w:r w:rsidR="003D7153" w:rsidRPr="00984316" w:rsidDel="00303EC8">
          <w:delText>, h</w:delText>
        </w:r>
      </w:del>
      <w:r w:rsidR="003D7153" w:rsidRPr="00984316">
        <w:t>owever, no study has explicitly evaluated whether incorporating a lignin modifier improves model performance against empirical data.  Our results indicate that incorporating a lignin-based rate modifier does not substantially improve model calibration performance.</w:t>
      </w:r>
      <w:r w:rsidR="000D5B0E" w:rsidRPr="00984316">
        <w:t xml:space="preserve"> </w:t>
      </w:r>
      <w:r w:rsidR="003D7153" w:rsidRPr="00984316">
        <w:t>All model scenarios, including those with and without lignin protection and oxidative enzyme costs, produced comparable simulation outcomes and strong agreement with observed decomposition dynamics (Figures 5 and 6).</w:t>
      </w:r>
      <w:r w:rsidR="001312F9" w:rsidRPr="00984316">
        <w:t xml:space="preserve"> </w:t>
      </w:r>
      <w:ins w:id="166" w:author="Stefano Manzoni" w:date="2025-06-30T22:13:00Z">
        <w:r w:rsidR="00BD249C">
          <w:t>This suggests that litter pools decompose nearly independentl</w:t>
        </w:r>
      </w:ins>
      <w:ins w:id="167" w:author="Stefano Manzoni" w:date="2025-06-30T22:14:00Z">
        <w:r w:rsidR="00BD249C">
          <w:t xml:space="preserve">y, except for the recycling of fungal necromass that </w:t>
        </w:r>
      </w:ins>
      <w:ins w:id="168" w:author="Stefano Manzoni" w:date="2025-06-30T22:18:00Z">
        <w:r w:rsidR="00AA7832">
          <w:t xml:space="preserve">preferentially </w:t>
        </w:r>
      </w:ins>
      <w:ins w:id="169" w:author="Stefano Manzoni" w:date="2025-06-30T22:15:00Z">
        <w:r w:rsidR="00BD249C">
          <w:t xml:space="preserve">replenishes </w:t>
        </w:r>
      </w:ins>
      <w:ins w:id="170" w:author="Stefano Manzoni" w:date="2025-06-30T22:14:00Z">
        <w:r w:rsidR="00BD249C">
          <w:t>some of the them.</w:t>
        </w:r>
      </w:ins>
      <w:ins w:id="171" w:author="Stefano Manzoni" w:date="2025-06-30T22:13:00Z">
        <w:r w:rsidR="00BD249C">
          <w:t xml:space="preserve"> </w:t>
        </w:r>
      </w:ins>
    </w:p>
    <w:p w14:paraId="3D11F27F" w14:textId="0C165F36" w:rsidR="00FA7BC9" w:rsidRPr="00984316" w:rsidRDefault="00FF4B47" w:rsidP="00FF4B47">
      <w:r w:rsidRPr="00984316">
        <w:t xml:space="preserve">This raises an important modeling consideration: when and why should a lignin rate modifier be included? From a parsimony perspective, simpler models that exclude lignin protection should be favored if they yield equivalent predictive skill. Yet, models incorporating lignin modifiers offer mechanistic hypotheses that can be empirically </w:t>
      </w:r>
      <w:r w:rsidR="009574B2" w:rsidRPr="00984316">
        <w:t xml:space="preserve">tested, </w:t>
      </w:r>
      <w:r w:rsidRPr="00984316">
        <w:t xml:space="preserve">particularly regarding trade-offs between oxidative enzyme production and microbial </w:t>
      </w:r>
      <w:del w:id="172" w:author="Stefano Manzoni" w:date="2025-06-30T21:58:00Z">
        <w:r w:rsidRPr="00984316" w:rsidDel="00303EC8">
          <w:delText>growth efficiency</w:delText>
        </w:r>
      </w:del>
      <w:ins w:id="173" w:author="Stefano Manzoni" w:date="2025-06-30T21:58:00Z">
        <w:r w:rsidR="00303EC8">
          <w:t>CUE</w:t>
        </w:r>
      </w:ins>
      <w:r w:rsidRPr="00984316">
        <w:t xml:space="preserve"> under chemically complex substrates. Moreover, to effectively constrain microbial parameters such as CUE, it is essential to account for the costs associated with enzyme production; incorporating a lignin modifier enables a mechanistic representation of this cost, linking substrate chemistry to observed physiological trade-offs.</w:t>
      </w:r>
      <w:r w:rsidR="003A2213" w:rsidRPr="00984316">
        <w:t xml:space="preserve"> </w:t>
      </w:r>
    </w:p>
    <w:p w14:paraId="4E250412" w14:textId="149CCB7A" w:rsidR="003A2213" w:rsidRPr="00984316" w:rsidRDefault="00FA7BC9" w:rsidP="00FF4B47">
      <w:r w:rsidRPr="00984316">
        <w:t>In our study, incorporating a lignin-based rate modifier serves to balance biological realism with model parsimony—a key objective of recent eco-evolutionary approaches to decomposition modeling</w:t>
      </w:r>
      <w:r w:rsidR="008F0BB4" w:rsidRPr="00984316">
        <w:t xml:space="preserve"> </w:t>
      </w:r>
      <w:r w:rsidR="008F0BB4" w:rsidRPr="00984316">
        <w:fldChar w:fldCharType="begin"/>
      </w:r>
      <w:r w:rsidR="00152A76" w:rsidRPr="00984316">
        <w:instrText xml:space="preserve"> ADDIN ZOTERO_ITEM CSL_CITATION {"citationID":"QHNY5Cxq","properties":{"formattedCitation":"(Schwarz et al., 2025)","plainCitation":"(Schwarz et al., 2025)","noteIndex":0},"citationItems":[{"id":12797,"uris":["http://zotero.org/users/5408042/items/VP725M55"],"itemData":{"id":12797,"type":"article","abstract":"Carbon and nutrient fluxes in soils are mediated by soil microorganisms. As all other organisms, soil microorganisms are subject to eco-evolutionary dynamics, adapting to changing environmental conditions across space and time. These dynamics in turn","DOI":"10.22541/au.174006386.62850460/v1","source":"www.authorea.com","title":"Eco-evolutionary optimality in soil organic matter models","URL":"https://www.authorea.com/users/894155/articles/1270850-eco-evolutionary-optimality-in-soil-organic-matter-models?commit=87a6f84cbb83e081f3538d86b325545451a6529a","author":[{"family":"Schwarz","given":"Erik"},{"family":"Abs","given":"Elsa"},{"family":"Chakrawal","given":"Arjun"},{"family":"Rodriguez","given":"Luciana Chavez"},{"family":"Quévreux","given":"Pierre"},{"family":"Manzoni","given":"Stefano"}],"accessed":{"date-parts":[["2025",2,23]]},"issued":{"date-parts":[["2025",2,20]]},"citation-key":"schwarzEcoevolutionaryOptimalitySoil2025"}}],"schema":"https://github.com/citation-style-language/schema/raw/master/csl-citation.json"} </w:instrText>
      </w:r>
      <w:r w:rsidR="008F0BB4" w:rsidRPr="00984316">
        <w:fldChar w:fldCharType="separate"/>
      </w:r>
      <w:r w:rsidR="00152A76" w:rsidRPr="00984316">
        <w:rPr>
          <w:rFonts w:ascii="Calibri" w:hAnsi="Calibri" w:cs="Calibri"/>
        </w:rPr>
        <w:t>(Schwarz et al., 2025)</w:t>
      </w:r>
      <w:r w:rsidR="008F0BB4" w:rsidRPr="00984316">
        <w:fldChar w:fldCharType="end"/>
      </w:r>
      <w:r w:rsidRPr="00984316">
        <w:t xml:space="preserve">. This formulation aligns with the "return-on-investment" concept, where the degradation of chemically complex substrates such as lignin depends on whether the energy gained from decomposition offsets the metabolic cost of </w:t>
      </w:r>
      <w:r w:rsidR="0011579D" w:rsidRPr="00984316">
        <w:t xml:space="preserve">oxidative </w:t>
      </w:r>
      <w:r w:rsidRPr="00984316">
        <w:t xml:space="preserve">enzyme production. While our simulations show that models with and without lignin protection perform similarly against observed data, including a lignin modifier enables mechanistic representation of substrate-driven trade-offs in microbial allocation strategies. Moreover, our scenario </w:t>
      </w:r>
      <w:r w:rsidR="009574B2" w:rsidRPr="00984316">
        <w:t xml:space="preserve">4 </w:t>
      </w:r>
      <w:r w:rsidRPr="00984316">
        <w:t xml:space="preserve">with a temporally variable lignin decay rate reflects empirical </w:t>
      </w:r>
      <w:r w:rsidRPr="00984316">
        <w:lastRenderedPageBreak/>
        <w:t>observations of changing investment in oxidative enzymes during decomposition, providing a more process-informed model structure</w:t>
      </w:r>
      <w:r w:rsidR="00B70928" w:rsidRPr="00984316">
        <w:t xml:space="preserve"> </w:t>
      </w:r>
      <w:r w:rsidR="00B70928" w:rsidRPr="00984316">
        <w:fldChar w:fldCharType="begin"/>
      </w:r>
      <w:r w:rsidR="00B70928" w:rsidRPr="00984316">
        <w:instrText xml:space="preserve"> ADDIN ZOTERO_ITEM CSL_CITATION {"citationID":"P3587vLk","properties":{"formattedCitation":"(Chakrawal et al., 2024a)","plainCitation":"(Chakrawal et al., 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D."},{"family":"Manzoni","given":"Stefano"}],"accessed":{"date-parts":[["2024",2,13]]},"issued":{"date-parts":[["2024",2,11]]},"citation-key":"chakrawalModellingOptimalLigninolytic2024"}}],"schema":"https://github.com/citation-style-language/schema/raw/master/csl-citation.json"} </w:instrText>
      </w:r>
      <w:r w:rsidR="00B70928" w:rsidRPr="00984316">
        <w:fldChar w:fldCharType="separate"/>
      </w:r>
      <w:r w:rsidR="00B70928" w:rsidRPr="00984316">
        <w:rPr>
          <w:rFonts w:ascii="Calibri" w:hAnsi="Calibri" w:cs="Calibri"/>
        </w:rPr>
        <w:t>(Chakrawal et al., 2024a)</w:t>
      </w:r>
      <w:r w:rsidR="00B70928" w:rsidRPr="00984316">
        <w:fldChar w:fldCharType="end"/>
      </w:r>
      <w:r w:rsidRPr="00984316">
        <w:t>.</w:t>
      </w:r>
    </w:p>
    <w:p w14:paraId="2B8CAC31" w14:textId="65DDD8D0" w:rsidR="00341B81" w:rsidRPr="00984316" w:rsidRDefault="007D4097" w:rsidP="00D5644B">
      <w:r w:rsidRPr="00984316">
        <w:t>To further interpret these structural</w:t>
      </w:r>
      <w:ins w:id="174" w:author="Stefano Manzoni" w:date="2025-06-30T22:00:00Z">
        <w:r w:rsidR="00303EC8">
          <w:t xml:space="preserve"> model</w:t>
        </w:r>
      </w:ins>
      <w:r w:rsidRPr="00984316">
        <w:t xml:space="preserve"> differences</w:t>
      </w:r>
      <w:del w:id="175" w:author="Stefano Manzoni" w:date="2025-06-30T22:00:00Z">
        <w:r w:rsidRPr="00984316" w:rsidDel="00303EC8">
          <w:delText xml:space="preserve"> in model</w:delText>
        </w:r>
      </w:del>
      <w:r w:rsidRPr="00984316">
        <w:t xml:space="preserve">, </w:t>
      </w:r>
      <w:r w:rsidR="005C16A9" w:rsidRPr="00984316">
        <w:t>t</w:t>
      </w:r>
      <w:r w:rsidR="00703A80" w:rsidRPr="00984316">
        <w:t>he four model</w:t>
      </w:r>
      <w:r w:rsidR="005C16A9" w:rsidRPr="00984316">
        <w:t>ing</w:t>
      </w:r>
      <w:r w:rsidR="00703A80" w:rsidRPr="00984316">
        <w:t xml:space="preserve"> </w:t>
      </w:r>
      <w:proofErr w:type="gramStart"/>
      <w:r w:rsidR="00703A80" w:rsidRPr="00984316">
        <w:t>scenario</w:t>
      </w:r>
      <w:proofErr w:type="gramEnd"/>
      <w:r w:rsidR="00703A80" w:rsidRPr="00984316">
        <w:t xml:space="preserve"> can be thought of as </w:t>
      </w:r>
      <w:r w:rsidR="005C16A9" w:rsidRPr="00984316">
        <w:t xml:space="preserve">distinct </w:t>
      </w:r>
      <w:r w:rsidR="00703A80" w:rsidRPr="00984316">
        <w:t>metabolic response</w:t>
      </w:r>
      <w:ins w:id="176" w:author="Stefano Manzoni" w:date="2025-06-30T22:00:00Z">
        <w:r w:rsidR="00303EC8">
          <w:t>s</w:t>
        </w:r>
      </w:ins>
      <w:r w:rsidR="00703A80" w:rsidRPr="00984316">
        <w:t xml:space="preserve"> </w:t>
      </w:r>
      <w:r w:rsidR="005C16A9" w:rsidRPr="00984316">
        <w:t>that</w:t>
      </w:r>
      <w:r w:rsidR="00703A80" w:rsidRPr="00984316">
        <w:t xml:space="preserve"> decomposer </w:t>
      </w:r>
      <w:r w:rsidR="005C16A9" w:rsidRPr="00984316">
        <w:t xml:space="preserve">communities </w:t>
      </w:r>
      <w:r w:rsidR="00703A80" w:rsidRPr="00984316">
        <w:t xml:space="preserve">may </w:t>
      </w:r>
      <w:r w:rsidR="005C16A9" w:rsidRPr="00984316">
        <w:t xml:space="preserve">deploy </w:t>
      </w:r>
      <w:r w:rsidR="00703A80" w:rsidRPr="00984316">
        <w:t xml:space="preserve">simultaneously or </w:t>
      </w:r>
      <w:r w:rsidRPr="00984316">
        <w:t>independently</w:t>
      </w:r>
      <w:r w:rsidR="00703A80" w:rsidRPr="00984316">
        <w:t xml:space="preserve"> </w:t>
      </w:r>
      <w:r w:rsidR="005C16A9" w:rsidRPr="00984316">
        <w:t>at</w:t>
      </w:r>
      <w:r w:rsidR="00703A80" w:rsidRPr="00984316">
        <w:t xml:space="preserve"> different stages of litter decomposition</w:t>
      </w:r>
      <w:r w:rsidR="005C16A9" w:rsidRPr="00984316">
        <w:t xml:space="preserve">. </w:t>
      </w:r>
      <w:r w:rsidRPr="00984316">
        <w:t xml:space="preserve"> </w:t>
      </w:r>
      <w:r w:rsidR="005C16A9" w:rsidRPr="00984316">
        <w:t xml:space="preserve">For example, in the NPNE scenario, where lignin imposes no constraint and oxidative enzyme production incurs no cost, microbes exhibit high </w:t>
      </w:r>
      <w:r w:rsidR="0042605D" w:rsidRPr="00984316">
        <w:t>CUE</w:t>
      </w:r>
      <w:del w:id="177" w:author="Stefano Manzoni" w:date="2025-06-30T22:00:00Z">
        <w:r w:rsidR="005C16A9" w:rsidRPr="00984316" w:rsidDel="00303EC8">
          <w:delText>)</w:delText>
        </w:r>
      </w:del>
      <w:r w:rsidR="005C16A9" w:rsidRPr="00984316">
        <w:t xml:space="preserve"> and rapid substrate uptake—resulting in accelerated litter loss but prolonged </w:t>
      </w:r>
      <w:r w:rsidR="0042605D" w:rsidRPr="00984316">
        <w:t>N</w:t>
      </w:r>
      <w:r w:rsidR="005C16A9" w:rsidRPr="00984316">
        <w:t xml:space="preserve"> limitation due to elevated microbial demand</w:t>
      </w:r>
      <w:r w:rsidR="00E55F6D" w:rsidRPr="00984316">
        <w:t xml:space="preserve"> (Figure 3)</w:t>
      </w:r>
      <w:r w:rsidR="005C16A9" w:rsidRPr="00984316">
        <w:t xml:space="preserve">. In contrast, scenarios with enzyme production costs (NPWE, PWOE, PWOV) show reduced early-stage CUE, suppressing microbial growth and N demand, and thus increasing N retention as necromass. The </w:t>
      </w:r>
      <w:r w:rsidR="00AC70DE" w:rsidRPr="00AC70DE">
        <w:t>shielding</w:t>
      </w:r>
      <w:r w:rsidR="00AC70DE">
        <w:t xml:space="preserve"> </w:t>
      </w:r>
      <w:r w:rsidR="005C16A9" w:rsidRPr="00984316">
        <w:t xml:space="preserve">role of lignin in PWOE and PWOV further restricts early carbohydrate and protein loss, delaying CUE recovery until lignin </w:t>
      </w:r>
      <w:ins w:id="178" w:author="Stefano Manzoni" w:date="2025-06-30T22:01:00Z">
        <w:r w:rsidR="00303EC8">
          <w:t xml:space="preserve">content </w:t>
        </w:r>
      </w:ins>
      <w:r w:rsidR="005C16A9" w:rsidRPr="00984316">
        <w:t>declines</w:t>
      </w:r>
      <w:r w:rsidR="00681305" w:rsidRPr="00984316">
        <w:t xml:space="preserve"> (Figure 3)</w:t>
      </w:r>
      <w:r w:rsidR="005C16A9" w:rsidRPr="00984316">
        <w:t xml:space="preserve">. These results highlight how exploring contrasting scenarios allows us to infer </w:t>
      </w:r>
      <w:r w:rsidR="00D37144" w:rsidRPr="00984316">
        <w:t xml:space="preserve">nutrient </w:t>
      </w:r>
      <w:r w:rsidR="005C16A9" w:rsidRPr="00984316">
        <w:t>condition-dependent microbial strategies and better constrain model</w:t>
      </w:r>
      <w:r w:rsidR="00A13141" w:rsidRPr="00984316">
        <w:t xml:space="preserve"> parameters and improve our process-level understanding of decomposition dynamics.</w:t>
      </w:r>
    </w:p>
    <w:p w14:paraId="64D2810A" w14:textId="16F69034" w:rsidR="008122D3" w:rsidRPr="00984316" w:rsidRDefault="008122D3" w:rsidP="008122D3">
      <w:pPr>
        <w:pStyle w:val="Heading1"/>
      </w:pPr>
      <w:r w:rsidRPr="00984316">
        <w:t>Conclusions</w:t>
      </w:r>
    </w:p>
    <w:p w14:paraId="26AFB12F" w14:textId="5F838784" w:rsidR="00D5644B" w:rsidRDefault="00D5644B" w:rsidP="00D5644B">
      <w:r w:rsidRPr="00984316">
        <w:t>Microbial regulation of decomposition, including high costs of oxidative enzyme production and shielding of carbohydrates and proteins by lignin, plays a critical role in controlling litter turnover. Our analysis show</w:t>
      </w:r>
      <w:r w:rsidR="0032457A">
        <w:t>ed</w:t>
      </w:r>
      <w:r w:rsidRPr="00984316">
        <w:t xml:space="preserve"> that different model scenarios, representing alternative microbial strategies, can explain observed litter decomposition dynamics with similar accuracy. The integration of detailed ¹³C NMR chemical composition data, rather than relying on traditional bulk indices, allows for a more mechanistic representation of litter chemical complexity and its influence on microbial activity. This approach advances our understanding of how chemical </w:t>
      </w:r>
      <w:r w:rsidR="00AE6772" w:rsidRPr="00984316">
        <w:t>diversity</w:t>
      </w:r>
      <w:r w:rsidRPr="00984316">
        <w:t xml:space="preserve"> and microbial metabolism interact to shape decomposition trajectories. Future efforts should focus on coupling such detailed biochemical data with models that explicitly incorporate microbial energetics and trait variation to improve predictions of soil carbon dynamics under environmental change. </w:t>
      </w:r>
    </w:p>
    <w:p w14:paraId="3E6C31ED" w14:textId="5EE94840" w:rsidR="00C767AB" w:rsidRPr="00984316" w:rsidRDefault="00C767AB" w:rsidP="00C767AB">
      <w:pPr>
        <w:pStyle w:val="Heading1"/>
      </w:pPr>
      <w:r>
        <w:t>Author Contributions</w:t>
      </w:r>
    </w:p>
    <w:p w14:paraId="1A884AA1" w14:textId="15C8D500" w:rsidR="003A67C0" w:rsidRDefault="009A4F6D" w:rsidP="003A67C0">
      <w:r>
        <w:t xml:space="preserve">A.C. designed the study, developed the model framework, conducted the analyses, and led manuscript writing. L.C.R. assisted with </w:t>
      </w:r>
      <w:r w:rsidR="000A200C">
        <w:t xml:space="preserve">interpretation of results and </w:t>
      </w:r>
      <w:r w:rsidR="001B5B9E">
        <w:t>writing results and discussion</w:t>
      </w:r>
      <w:r>
        <w:t>. S.M. contributed to model conceptualization, interpretation of results, and manuscript revisions. All authors reviewed</w:t>
      </w:r>
      <w:r w:rsidR="007C391E">
        <w:t>, edited,</w:t>
      </w:r>
      <w:r>
        <w:t xml:space="preserve"> and approved the final version of the manuscript.</w:t>
      </w:r>
    </w:p>
    <w:p w14:paraId="1F115257" w14:textId="4F39BAC1" w:rsidR="00196CF0" w:rsidRDefault="00196CF0" w:rsidP="00196CF0">
      <w:pPr>
        <w:pStyle w:val="Heading1"/>
      </w:pPr>
      <w:r>
        <w:t>Code availability statement</w:t>
      </w:r>
    </w:p>
    <w:p w14:paraId="1FEDCD89" w14:textId="2BBFD31C" w:rsidR="0059743E" w:rsidRDefault="000204D9" w:rsidP="0059743E">
      <w:r>
        <w:t xml:space="preserve">All code and data used in this study is available at </w:t>
      </w:r>
      <w:hyperlink r:id="rId24" w:history="1">
        <w:r w:rsidR="00B27E62" w:rsidRPr="00F00962">
          <w:rPr>
            <w:rStyle w:val="Hyperlink"/>
          </w:rPr>
          <w:t>https://github.com/ArjunChakrawal/chemodiv-litter-model</w:t>
        </w:r>
      </w:hyperlink>
      <w:r w:rsidR="00BD18DE">
        <w:t xml:space="preserve">. </w:t>
      </w:r>
    </w:p>
    <w:p w14:paraId="44467848" w14:textId="5A7A00A2" w:rsidR="00B6394E" w:rsidRDefault="00B6394E" w:rsidP="007A1A32">
      <w:pPr>
        <w:pStyle w:val="Heading1"/>
      </w:pPr>
      <w:r>
        <w:t>Acknowledgements</w:t>
      </w:r>
    </w:p>
    <w:p w14:paraId="49836084" w14:textId="2599D1D7" w:rsidR="00216255" w:rsidRPr="00216255" w:rsidRDefault="00842CA2" w:rsidP="00216255">
      <w:r w:rsidRPr="00842CA2">
        <w:t xml:space="preserve">The research described in this paper was conducted under the Laboratory Directed Research and Development (LDRD) Program at PNNL, a multiprogram national laboratory operated by Battelle for the U.S. Department of Energy. We gratefully acknowledge the efforts of Yi Xiao in securing LDRD funding, which made this work possible. A small portion of this project was also administered through EMSL, the Environmental Molecular Sciences Laboratory. EMSL is a Dept of Energy, Office of Science National User </w:t>
      </w:r>
      <w:r w:rsidRPr="00842CA2">
        <w:lastRenderedPageBreak/>
        <w:t>Facility.</w:t>
      </w:r>
      <w:ins w:id="179" w:author="Stefano Manzoni" w:date="2025-06-30T22:04:00Z">
        <w:r w:rsidR="00303EC8">
          <w:t xml:space="preserve"> SM </w:t>
        </w:r>
        <w:r w:rsidR="00303EC8" w:rsidRPr="00E466FA">
          <w:t xml:space="preserve">has received funding from </w:t>
        </w:r>
        <w:r w:rsidR="00303EC8">
          <w:t xml:space="preserve">the Swedish Research Council </w:t>
        </w:r>
        <w:r w:rsidR="00303EC8" w:rsidRPr="004E12BA">
          <w:t xml:space="preserve">Vetenskapsrådet </w:t>
        </w:r>
        <w:r w:rsidR="00303EC8">
          <w:t>(grant 2020-03910) and the Swedish Research Council FORMAS (grant 2021-02121).</w:t>
        </w:r>
      </w:ins>
    </w:p>
    <w:p w14:paraId="7D5776F3" w14:textId="77777777" w:rsidR="00B6394E" w:rsidRPr="0059743E" w:rsidRDefault="00B6394E" w:rsidP="0059743E"/>
    <w:p w14:paraId="074E06F9" w14:textId="2D39B255" w:rsidR="009914E7" w:rsidRPr="00984316" w:rsidRDefault="009914E7" w:rsidP="009914E7">
      <w:pPr>
        <w:pStyle w:val="Heading1"/>
      </w:pPr>
      <w:r w:rsidRPr="00984316">
        <w:t>References</w:t>
      </w:r>
    </w:p>
    <w:p w14:paraId="4DD439FC" w14:textId="77777777" w:rsidR="002C1E1E" w:rsidRPr="002C1E1E" w:rsidRDefault="00E55F6D" w:rsidP="002C1E1E">
      <w:pPr>
        <w:pStyle w:val="Bibliography"/>
        <w:rPr>
          <w:rFonts w:ascii="Calibri" w:hAnsi="Calibri" w:cs="Calibri"/>
        </w:rPr>
      </w:pPr>
      <w:r w:rsidRPr="00984316">
        <w:fldChar w:fldCharType="begin"/>
      </w:r>
      <w:r w:rsidRPr="00984316">
        <w:instrText xml:space="preserve"> ADDIN ZOTERO_BIBL {"uncited":[],"omitted":[],"custom":[]} CSL_BIBLIOGRAPHY </w:instrText>
      </w:r>
      <w:r w:rsidRPr="00984316">
        <w:fldChar w:fldCharType="separate"/>
      </w:r>
      <w:r w:rsidR="002C1E1E" w:rsidRPr="002C1E1E">
        <w:rPr>
          <w:rFonts w:ascii="Calibri" w:hAnsi="Calibri" w:cs="Calibri"/>
        </w:rPr>
        <w:t>Alcalde, M., 2015. Engineering the ligninolytic enzyme consortium. Trends Biotechnol. 33, 155–162. https://doi.org/10.1016/j.tibtech.2014.12.007</w:t>
      </w:r>
    </w:p>
    <w:p w14:paraId="61C14A71" w14:textId="77777777" w:rsidR="002C1E1E" w:rsidRPr="002C1E1E" w:rsidRDefault="002C1E1E" w:rsidP="002C1E1E">
      <w:pPr>
        <w:pStyle w:val="Bibliography"/>
        <w:rPr>
          <w:rFonts w:ascii="Calibri" w:hAnsi="Calibri" w:cs="Calibri"/>
        </w:rPr>
      </w:pPr>
      <w:r w:rsidRPr="002C1E1E">
        <w:rPr>
          <w:rFonts w:ascii="Calibri" w:hAnsi="Calibri" w:cs="Calibri"/>
        </w:rPr>
        <w:t>Almendros, G., Dorado, J., González-Vila, F.J., Blanco, M.J., Lankes, U., 2000. 13C NMR assessment of decomposition patterns during composting of forest and shrub biomass. Soil Biol. Biochem. 32, 793–804. https://doi.org/10.1016/S0038-0717(99)00202-3</w:t>
      </w:r>
    </w:p>
    <w:p w14:paraId="4F51BF58" w14:textId="77777777" w:rsidR="002C1E1E" w:rsidRPr="002C1E1E" w:rsidRDefault="002C1E1E" w:rsidP="002C1E1E">
      <w:pPr>
        <w:pStyle w:val="Bibliography"/>
        <w:rPr>
          <w:rFonts w:ascii="Calibri" w:hAnsi="Calibri" w:cs="Calibri"/>
        </w:rPr>
      </w:pPr>
      <w:r w:rsidRPr="002C1E1E">
        <w:rPr>
          <w:rFonts w:ascii="Calibri" w:hAnsi="Calibri" w:cs="Calibri"/>
        </w:rPr>
        <w:t>Beidler, K.V., Phillips, R.P., Andrews, E., Maillard, F., Mushinski, R.M., Kennedy, P.G., 2020. Substrate quality drives fungal necromass decay and decomposer community structure under contrasting vegetation types. J. Ecol. 108, 1845–1859. https://doi.org/10.1111/1365-2745.13385</w:t>
      </w:r>
    </w:p>
    <w:p w14:paraId="0E267B33" w14:textId="77777777" w:rsidR="002C1E1E" w:rsidRPr="002C1E1E" w:rsidRDefault="002C1E1E" w:rsidP="002C1E1E">
      <w:pPr>
        <w:pStyle w:val="Bibliography"/>
        <w:rPr>
          <w:rFonts w:ascii="Calibri" w:hAnsi="Calibri" w:cs="Calibri"/>
        </w:rPr>
      </w:pPr>
      <w:r w:rsidRPr="002C1E1E">
        <w:rPr>
          <w:rFonts w:ascii="Calibri" w:hAnsi="Calibri" w:cs="Calibri"/>
        </w:rPr>
        <w:t>Bonanomi, G., Incerti, G., Giannino, F., Mingo, A., Lanzotti, V., Mazzoleni, S., 2013. Litter quality assessed by solid state 13C NMR spectroscopy predicts decay rate better than C/N and Lignin/N ratios. Soil Biol. Biochem. 56, 40–48. https://doi.org/10.1016/j.soilbio.2012.03.003</w:t>
      </w:r>
    </w:p>
    <w:p w14:paraId="7550FA0A" w14:textId="77777777" w:rsidR="002C1E1E" w:rsidRPr="002C1E1E" w:rsidRDefault="002C1E1E" w:rsidP="002C1E1E">
      <w:pPr>
        <w:pStyle w:val="Bibliography"/>
        <w:rPr>
          <w:rFonts w:ascii="Calibri" w:hAnsi="Calibri" w:cs="Calibri"/>
        </w:rPr>
      </w:pPr>
      <w:r w:rsidRPr="002C1E1E">
        <w:rPr>
          <w:rFonts w:ascii="Calibri" w:hAnsi="Calibri" w:cs="Calibri"/>
        </w:rPr>
        <w:t>Boye, K., Noël, V., Tfaily, M.M., Bone, S.E., Williams, K.H., Bargar, J.R., Fendorf, S., 2017. Thermodynamically controlled preservation of organic carbon in floodplains. Nat. Geosci. 10, 415–419. https://doi.org/10.1038/ngeo2940</w:t>
      </w:r>
    </w:p>
    <w:p w14:paraId="3E953969" w14:textId="77777777" w:rsidR="002C1E1E" w:rsidRPr="002C1E1E" w:rsidRDefault="002C1E1E" w:rsidP="002C1E1E">
      <w:pPr>
        <w:pStyle w:val="Bibliography"/>
        <w:rPr>
          <w:rFonts w:ascii="Calibri" w:hAnsi="Calibri" w:cs="Calibri"/>
        </w:rPr>
      </w:pPr>
      <w:r w:rsidRPr="002C1E1E">
        <w:rPr>
          <w:rFonts w:ascii="Calibri" w:hAnsi="Calibri" w:cs="Calibri"/>
        </w:rPr>
        <w:t>Campbell, E.E., Parton, W.J., Soong, J.L., Paustian, K., Hobbs, N.T., Cotrufo, M.F., 2016. Using litter chemistry controls on microbial processes to partition litter carbon fluxes with the Litter Decomposition and Leaching (LIDEL) model. Soil Biol. Biochem. 100, 160–174. https://doi.org/10.1016/j.soilbio.2016.06.007</w:t>
      </w:r>
    </w:p>
    <w:p w14:paraId="7DC83AA5" w14:textId="77777777" w:rsidR="002C1E1E" w:rsidRPr="002C1E1E" w:rsidRDefault="002C1E1E" w:rsidP="002C1E1E">
      <w:pPr>
        <w:pStyle w:val="Bibliography"/>
        <w:rPr>
          <w:rFonts w:ascii="Calibri" w:hAnsi="Calibri" w:cs="Calibri"/>
        </w:rPr>
      </w:pPr>
      <w:r w:rsidRPr="002C1E1E">
        <w:rPr>
          <w:rFonts w:ascii="Calibri" w:hAnsi="Calibri" w:cs="Calibri"/>
        </w:rPr>
        <w:t>Chakrawal, A., Calabrese, S., Herrmann, A.M., Manzoni, S., 2022. Interacting Bioenergetic and Stoichiometric Controls on Microbial Growth. Front. Microbiol. 13.</w:t>
      </w:r>
    </w:p>
    <w:p w14:paraId="057ED36A" w14:textId="77777777" w:rsidR="002C1E1E" w:rsidRPr="002C1E1E" w:rsidRDefault="002C1E1E" w:rsidP="002C1E1E">
      <w:pPr>
        <w:pStyle w:val="Bibliography"/>
        <w:rPr>
          <w:rFonts w:ascii="Calibri" w:hAnsi="Calibri" w:cs="Calibri"/>
        </w:rPr>
      </w:pPr>
      <w:r w:rsidRPr="002C1E1E">
        <w:rPr>
          <w:rFonts w:ascii="Calibri" w:hAnsi="Calibri" w:cs="Calibri"/>
        </w:rPr>
        <w:t>Chakrawal, A., Lindahl, B.D., Manzoni, S., 2024a. Modelling optimal ligninolytic activity during plant litter decomposition. New Phytol. n/a. https://doi.org/10.1111/nph.19572</w:t>
      </w:r>
    </w:p>
    <w:p w14:paraId="6D814C91" w14:textId="77777777" w:rsidR="002C1E1E" w:rsidRPr="002C1E1E" w:rsidRDefault="002C1E1E" w:rsidP="002C1E1E">
      <w:pPr>
        <w:pStyle w:val="Bibliography"/>
        <w:rPr>
          <w:rFonts w:ascii="Calibri" w:hAnsi="Calibri" w:cs="Calibri"/>
        </w:rPr>
      </w:pPr>
      <w:r w:rsidRPr="002C1E1E">
        <w:rPr>
          <w:rFonts w:ascii="Calibri" w:hAnsi="Calibri" w:cs="Calibri"/>
        </w:rPr>
        <w:t>Chakrawal, A., Lindahl, B.D., Qafoku, O., Manzoni, S., 2024b. Comparing plant litter molecular diversity assessed from proximate analysis and 13C NMR spectroscopy. Soil Biol. Biochem. 197, 109517. https://doi.org/10.1016/j.soilbio.2024.109517</w:t>
      </w:r>
    </w:p>
    <w:p w14:paraId="14634652" w14:textId="77777777" w:rsidR="002C1E1E" w:rsidRPr="002C1E1E" w:rsidRDefault="002C1E1E" w:rsidP="002C1E1E">
      <w:pPr>
        <w:pStyle w:val="Bibliography"/>
        <w:rPr>
          <w:rFonts w:ascii="Calibri" w:hAnsi="Calibri" w:cs="Calibri"/>
          <w:lang w:val="de-DE"/>
        </w:rPr>
      </w:pPr>
      <w:r w:rsidRPr="002C1E1E">
        <w:rPr>
          <w:rFonts w:ascii="Calibri" w:hAnsi="Calibri" w:cs="Calibri"/>
        </w:rPr>
        <w:t xml:space="preserve">del Cerro, C., Erickson, E., Dong, T., Wong, A.R., Eder, E.K., Purvine, S.O., Mitchell, H.D., Weitz, K.K., Markillie, L.M., Burnet, M.C., Hoyt, D.W., Chu, R.K., Cheng, J.-F., Ramirez, K.J., Katahira, R., Xiong, W., Himmel, M.E., Subramanian, V., Linger, J.G., Salvachúa, D., 2021. Intracellular pathways for lignin catabolism in white-rot fungi. Proc. </w:t>
      </w:r>
      <w:r w:rsidRPr="002C1E1E">
        <w:rPr>
          <w:rFonts w:ascii="Calibri" w:hAnsi="Calibri" w:cs="Calibri"/>
          <w:lang w:val="de-DE"/>
        </w:rPr>
        <w:t>Natl. Acad. Sci. 118, e2017381118. https://doi.org/10.1073/pnas.2017381118</w:t>
      </w:r>
    </w:p>
    <w:p w14:paraId="3F8D8424" w14:textId="77777777" w:rsidR="002C1E1E" w:rsidRPr="002C1E1E" w:rsidRDefault="002C1E1E" w:rsidP="002C1E1E">
      <w:pPr>
        <w:pStyle w:val="Bibliography"/>
        <w:rPr>
          <w:rFonts w:ascii="Calibri" w:hAnsi="Calibri" w:cs="Calibri"/>
        </w:rPr>
      </w:pPr>
      <w:r w:rsidRPr="002C1E1E">
        <w:rPr>
          <w:rFonts w:ascii="Calibri" w:hAnsi="Calibri" w:cs="Calibri"/>
          <w:lang w:val="de-DE"/>
        </w:rPr>
        <w:t xml:space="preserve">Dignac, M.-F., Kögel-Knabner, I., Michel, K., Matzner, E., Knicker, H., 2002. </w:t>
      </w:r>
      <w:r w:rsidRPr="002C1E1E">
        <w:rPr>
          <w:rFonts w:ascii="Calibri" w:hAnsi="Calibri" w:cs="Calibri"/>
        </w:rPr>
        <w:t>Chemistry of soil organic matter as related to C : N in Norway spruce forest (Picea abies(L.) Karst.) floors and mineral soils. J. Plant Nutr. Soil Sci. 165, 281–289. https://doi.org/10.1002/1522-2624(200206)165:3&lt;281::AID-JPLN281&gt;3.0.CO;2-A</w:t>
      </w:r>
    </w:p>
    <w:p w14:paraId="33133671" w14:textId="77777777" w:rsidR="002C1E1E" w:rsidRPr="002C1E1E" w:rsidRDefault="002C1E1E" w:rsidP="002C1E1E">
      <w:pPr>
        <w:pStyle w:val="Bibliography"/>
        <w:rPr>
          <w:rFonts w:ascii="Calibri" w:hAnsi="Calibri" w:cs="Calibri"/>
        </w:rPr>
      </w:pPr>
      <w:r w:rsidRPr="002C1E1E">
        <w:rPr>
          <w:rFonts w:ascii="Calibri" w:hAnsi="Calibri" w:cs="Calibri"/>
          <w:lang w:val="de-DE"/>
        </w:rPr>
        <w:t xml:space="preserve">Ding, Y., Shi, Z., Ye, Q., Liang, Y., Liu, M., Dang, Z., Wang, Y., Liu, C., 2020. </w:t>
      </w:r>
      <w:r w:rsidRPr="002C1E1E">
        <w:rPr>
          <w:rFonts w:ascii="Calibri" w:hAnsi="Calibri" w:cs="Calibri"/>
        </w:rPr>
        <w:t>Chemodiversity of Soil Dissolved Organic Matter. Environ. Sci. Technol. 54, 6174–6184. https://doi.org/10.1021/acs.est.0c01136</w:t>
      </w:r>
    </w:p>
    <w:p w14:paraId="031C4CF8" w14:textId="77777777" w:rsidR="002C1E1E" w:rsidRPr="002C1E1E" w:rsidRDefault="002C1E1E" w:rsidP="002C1E1E">
      <w:pPr>
        <w:pStyle w:val="Bibliography"/>
        <w:rPr>
          <w:rFonts w:ascii="Calibri" w:hAnsi="Calibri" w:cs="Calibri"/>
        </w:rPr>
      </w:pPr>
      <w:r w:rsidRPr="002C1E1E">
        <w:rPr>
          <w:rFonts w:ascii="Calibri" w:hAnsi="Calibri" w:cs="Calibri"/>
          <w:lang w:val="de-DE"/>
        </w:rPr>
        <w:t xml:space="preserve">Hall, S.J., Ye, C., Weintraub, S.R., Hockaday, W.C., 2020. </w:t>
      </w:r>
      <w:r w:rsidRPr="002C1E1E">
        <w:rPr>
          <w:rFonts w:ascii="Calibri" w:hAnsi="Calibri" w:cs="Calibri"/>
        </w:rPr>
        <w:t>Molecular trade-offs in soil organic carbon composition at continental scale. Nat. Geosci. 13, 687–692. https://doi.org/10.1038/s41561-020-0634-x</w:t>
      </w:r>
    </w:p>
    <w:p w14:paraId="6FC1773E" w14:textId="77777777" w:rsidR="002C1E1E" w:rsidRPr="002C1E1E" w:rsidRDefault="002C1E1E" w:rsidP="002C1E1E">
      <w:pPr>
        <w:pStyle w:val="Bibliography"/>
        <w:rPr>
          <w:rFonts w:ascii="Calibri" w:hAnsi="Calibri" w:cs="Calibri"/>
        </w:rPr>
      </w:pPr>
      <w:r w:rsidRPr="002C1E1E">
        <w:rPr>
          <w:rFonts w:ascii="Calibri" w:hAnsi="Calibri" w:cs="Calibri"/>
        </w:rPr>
        <w:lastRenderedPageBreak/>
        <w:t>Hedges, J.I., Baldock, J.A., Gélinas, Y., Lee, C., Peterson, M.L., Wakeham, S.G., 2002. The biochemical and elemental compositions of marine plankton: A NMR perspective. Mar. Chem. 78, 47–63. https://doi.org/10.1016/S0304-4203(02)00009-9</w:t>
      </w:r>
    </w:p>
    <w:p w14:paraId="6C088BB8" w14:textId="77777777" w:rsidR="002C1E1E" w:rsidRPr="002C1E1E" w:rsidRDefault="002C1E1E" w:rsidP="002C1E1E">
      <w:pPr>
        <w:pStyle w:val="Bibliography"/>
        <w:rPr>
          <w:rFonts w:ascii="Calibri" w:hAnsi="Calibri" w:cs="Calibri"/>
          <w:lang w:val="de-DE"/>
        </w:rPr>
      </w:pPr>
      <w:r w:rsidRPr="002C1E1E">
        <w:rPr>
          <w:rFonts w:ascii="Calibri" w:hAnsi="Calibri" w:cs="Calibri"/>
        </w:rPr>
        <w:t xml:space="preserve">Herman, J., Moorhead, D., Berg, B., 2008. The relationship between rates of lignin and cellulose decay in aboveground forest litter. </w:t>
      </w:r>
      <w:r w:rsidRPr="002C1E1E">
        <w:rPr>
          <w:rFonts w:ascii="Calibri" w:hAnsi="Calibri" w:cs="Calibri"/>
          <w:lang w:val="de-DE"/>
        </w:rPr>
        <w:t>Soil Biol. Biochem. 40, 2620–2626. https://doi.org/10.1016/j.soilbio.2008.07.003</w:t>
      </w:r>
    </w:p>
    <w:p w14:paraId="1EE50EE7" w14:textId="77777777" w:rsidR="002C1E1E" w:rsidRPr="002C1E1E" w:rsidRDefault="002C1E1E" w:rsidP="002C1E1E">
      <w:pPr>
        <w:pStyle w:val="Bibliography"/>
        <w:rPr>
          <w:rFonts w:ascii="Calibri" w:hAnsi="Calibri" w:cs="Calibri"/>
        </w:rPr>
      </w:pPr>
      <w:r w:rsidRPr="002C1E1E">
        <w:rPr>
          <w:rFonts w:ascii="Calibri" w:hAnsi="Calibri" w:cs="Calibri"/>
          <w:lang w:val="de-DE"/>
        </w:rPr>
        <w:t xml:space="preserve">Janssen, P.H.M., Heuberger, P.S.C., 1995. </w:t>
      </w:r>
      <w:r w:rsidRPr="002C1E1E">
        <w:rPr>
          <w:rFonts w:ascii="Calibri" w:hAnsi="Calibri" w:cs="Calibri"/>
        </w:rPr>
        <w:t>Calibration of process-oriented models. Ecol. Model., Modelling Water, Carbon and Nutrient Cycles in Forests 83, 55–66. https://doi.org/10.1016/0304-3800(95)00084-9</w:t>
      </w:r>
    </w:p>
    <w:p w14:paraId="54796D89" w14:textId="77777777" w:rsidR="002C1E1E" w:rsidRPr="00312566" w:rsidRDefault="002C1E1E" w:rsidP="002C1E1E">
      <w:pPr>
        <w:pStyle w:val="Bibliography"/>
        <w:rPr>
          <w:rFonts w:ascii="Calibri" w:hAnsi="Calibri" w:cs="Calibri"/>
          <w:lang w:val="sv-SE"/>
        </w:rPr>
      </w:pPr>
      <w:r w:rsidRPr="00312566">
        <w:rPr>
          <w:rFonts w:ascii="Calibri" w:hAnsi="Calibri" w:cs="Calibri"/>
          <w:lang w:val="sv-SE"/>
        </w:rPr>
        <w:t xml:space="preserve">Kirk, T.K., Farrell, R.L., 1987. </w:t>
      </w:r>
      <w:r w:rsidRPr="002C1E1E">
        <w:rPr>
          <w:rFonts w:ascii="Calibri" w:hAnsi="Calibri" w:cs="Calibri"/>
        </w:rPr>
        <w:t xml:space="preserve">Enzymatic “Combustion”: The Microbial Degradation of Lignin. </w:t>
      </w:r>
      <w:r w:rsidRPr="00312566">
        <w:rPr>
          <w:rFonts w:ascii="Calibri" w:hAnsi="Calibri" w:cs="Calibri"/>
          <w:lang w:val="sv-SE"/>
        </w:rPr>
        <w:t>Annu. Rev. Microbiol. 41, 465–501. https://doi.org/10.1146/annurev.mi.41.100187.002341</w:t>
      </w:r>
    </w:p>
    <w:p w14:paraId="516C14C2" w14:textId="77777777" w:rsidR="002C1E1E" w:rsidRPr="002C1E1E" w:rsidRDefault="002C1E1E" w:rsidP="002C1E1E">
      <w:pPr>
        <w:pStyle w:val="Bibliography"/>
        <w:rPr>
          <w:rFonts w:ascii="Calibri" w:hAnsi="Calibri" w:cs="Calibri"/>
        </w:rPr>
      </w:pPr>
      <w:r w:rsidRPr="00312566">
        <w:rPr>
          <w:rFonts w:ascii="Calibri" w:hAnsi="Calibri" w:cs="Calibri"/>
          <w:lang w:val="sv-SE"/>
        </w:rPr>
        <w:t xml:space="preserve">Knicker, H., Lüdemann, H.-D., 1995. </w:t>
      </w:r>
      <w:r w:rsidRPr="002C1E1E">
        <w:rPr>
          <w:rFonts w:ascii="Calibri" w:hAnsi="Calibri" w:cs="Calibri"/>
        </w:rPr>
        <w:t>N-15 and C-13 CPMAS and solution NMR studies of N-15 enriched plant material during 600 days of microbial degradation. Org. Geochem. 23, 329–341. https://doi.org/10.1016/0146-6380(95)00007-2</w:t>
      </w:r>
    </w:p>
    <w:p w14:paraId="3A653736" w14:textId="77777777" w:rsidR="002C1E1E" w:rsidRPr="002C1E1E" w:rsidRDefault="002C1E1E" w:rsidP="002C1E1E">
      <w:pPr>
        <w:pStyle w:val="Bibliography"/>
        <w:rPr>
          <w:rFonts w:ascii="Calibri" w:hAnsi="Calibri" w:cs="Calibri"/>
        </w:rPr>
      </w:pPr>
      <w:r w:rsidRPr="002C1E1E">
        <w:rPr>
          <w:rFonts w:ascii="Calibri" w:hAnsi="Calibri" w:cs="Calibri"/>
        </w:rPr>
        <w:t>Kögel-Knabner, I., 2002. The macromolecular organic composition of plant and microbial residues as inputs to soil organic matter. Soil Biol. Biochem. 34, 139–162. https://doi.org/10.1016/S0038-0717(01)00158-4</w:t>
      </w:r>
    </w:p>
    <w:p w14:paraId="5803D933" w14:textId="77777777" w:rsidR="002C1E1E" w:rsidRPr="002C1E1E" w:rsidRDefault="002C1E1E" w:rsidP="002C1E1E">
      <w:pPr>
        <w:pStyle w:val="Bibliography"/>
        <w:rPr>
          <w:rFonts w:ascii="Calibri" w:hAnsi="Calibri" w:cs="Calibri"/>
        </w:rPr>
      </w:pPr>
      <w:r w:rsidRPr="002C1E1E">
        <w:rPr>
          <w:rFonts w:ascii="Calibri" w:hAnsi="Calibri" w:cs="Calibri"/>
        </w:rPr>
        <w:t>Kothawala, D.N., Kellerman, A.M., Catalán, N., Tranvik, L.J., 2021. Organic Matter Degradation across Ecosystem Boundaries: The Need for a Unified Conceptualization. Trends Ecol. Evol. 36, 113–122. https://doi.org/10.1016/j.tree.2020.10.006</w:t>
      </w:r>
    </w:p>
    <w:p w14:paraId="26B0576A" w14:textId="77777777" w:rsidR="002C1E1E" w:rsidRPr="002C1E1E" w:rsidRDefault="002C1E1E" w:rsidP="002C1E1E">
      <w:pPr>
        <w:pStyle w:val="Bibliography"/>
        <w:rPr>
          <w:rFonts w:ascii="Calibri" w:hAnsi="Calibri" w:cs="Calibri"/>
        </w:rPr>
      </w:pPr>
      <w:r w:rsidRPr="002C1E1E">
        <w:rPr>
          <w:rFonts w:ascii="Calibri" w:hAnsi="Calibri" w:cs="Calibri"/>
        </w:rPr>
        <w:t>Li, D., Li, Z., Zhao, B., Zhang, J., 2020. Relationship between the chemical structure of straw and composition of main microbial groups during the decomposition of wheat and maize straws as affected by soil texture. Biol. Fertil. Soils 56, 11–24. https://doi.org/10.1007/s00374-019-01397-0</w:t>
      </w:r>
    </w:p>
    <w:p w14:paraId="561647D6" w14:textId="77777777" w:rsidR="002C1E1E" w:rsidRPr="002C1E1E" w:rsidRDefault="002C1E1E" w:rsidP="002C1E1E">
      <w:pPr>
        <w:pStyle w:val="Bibliography"/>
        <w:rPr>
          <w:rFonts w:ascii="Calibri" w:hAnsi="Calibri" w:cs="Calibri"/>
        </w:rPr>
      </w:pPr>
      <w:r w:rsidRPr="002C1E1E">
        <w:rPr>
          <w:rFonts w:ascii="Calibri" w:hAnsi="Calibri" w:cs="Calibri"/>
        </w:rPr>
        <w:t>Liski, J., Palosuo, T., Peltoniemi, M., Sievänen, R., 2005. Carbon and decomposition model Yasso for forest soils. Ecol. Model. 189, 168–182. https://doi.org/10.1016/j.ecolmodel.2005.03.005</w:t>
      </w:r>
    </w:p>
    <w:p w14:paraId="2FCEBDC7" w14:textId="77777777" w:rsidR="002C1E1E" w:rsidRPr="002C1E1E" w:rsidRDefault="002C1E1E" w:rsidP="002C1E1E">
      <w:pPr>
        <w:pStyle w:val="Bibliography"/>
        <w:rPr>
          <w:rFonts w:ascii="Calibri" w:hAnsi="Calibri" w:cs="Calibri"/>
        </w:rPr>
      </w:pPr>
      <w:r w:rsidRPr="002C1E1E">
        <w:rPr>
          <w:rFonts w:ascii="Calibri" w:hAnsi="Calibri" w:cs="Calibri"/>
        </w:rPr>
        <w:t>Manzoni, S., Chakrawal, A., Spohn, M., Lindahl, B.D., 2021. Modeling Microbial Adaptations to Nutrient Limitation During Litter Decomposition. Front. For. Glob. Change 4. https://doi.org/10.3389/ffgc.2021.686945</w:t>
      </w:r>
    </w:p>
    <w:p w14:paraId="29533763" w14:textId="77777777" w:rsidR="002C1E1E" w:rsidRPr="002C1E1E" w:rsidRDefault="002C1E1E" w:rsidP="002C1E1E">
      <w:pPr>
        <w:pStyle w:val="Bibliography"/>
        <w:rPr>
          <w:rFonts w:ascii="Calibri" w:hAnsi="Calibri" w:cs="Calibri"/>
        </w:rPr>
      </w:pPr>
      <w:r w:rsidRPr="002C1E1E">
        <w:rPr>
          <w:rFonts w:ascii="Calibri" w:hAnsi="Calibri" w:cs="Calibri"/>
        </w:rPr>
        <w:t>Manzoni, S., Jackson, R.B., Trofymow, J.A., Porporato, A., 2008. The Global Stoichiometry of Litter Nitrogen Mineralization. Science 321, 684–686. https://doi.org/10.1126/science.1159792</w:t>
      </w:r>
    </w:p>
    <w:p w14:paraId="78809E5D" w14:textId="77777777" w:rsidR="002C1E1E" w:rsidRPr="00312566" w:rsidRDefault="002C1E1E" w:rsidP="002C1E1E">
      <w:pPr>
        <w:pStyle w:val="Bibliography"/>
        <w:rPr>
          <w:rFonts w:ascii="Calibri" w:hAnsi="Calibri" w:cs="Calibri"/>
          <w:lang w:val="sv-SE"/>
        </w:rPr>
      </w:pPr>
      <w:r w:rsidRPr="002C1E1E">
        <w:rPr>
          <w:rFonts w:ascii="Calibri" w:hAnsi="Calibri" w:cs="Calibri"/>
        </w:rPr>
        <w:t xml:space="preserve">Mathers, N.J., Jalota, R.K., Dalal, R.C., Boyd, S.E., 2007. 13C-NMR analysis of decomposing litter and fine roots in the semi-arid Mulga Lands of southern Queensland. </w:t>
      </w:r>
      <w:r w:rsidRPr="00312566">
        <w:rPr>
          <w:rFonts w:ascii="Calibri" w:hAnsi="Calibri" w:cs="Calibri"/>
          <w:lang w:val="sv-SE"/>
        </w:rPr>
        <w:t>Soil Biol. Biochem. 39, 993–1006. https://doi.org/10.1016/j.soilbio.2006.11.009</w:t>
      </w:r>
    </w:p>
    <w:p w14:paraId="794847F9" w14:textId="77777777" w:rsidR="002C1E1E" w:rsidRPr="002C1E1E" w:rsidRDefault="002C1E1E" w:rsidP="002C1E1E">
      <w:pPr>
        <w:pStyle w:val="Bibliography"/>
        <w:rPr>
          <w:rFonts w:ascii="Calibri" w:hAnsi="Calibri" w:cs="Calibri"/>
        </w:rPr>
      </w:pPr>
      <w:r w:rsidRPr="00312566">
        <w:rPr>
          <w:rFonts w:ascii="Calibri" w:hAnsi="Calibri" w:cs="Calibri"/>
          <w:lang w:val="sv-SE"/>
        </w:rPr>
        <w:t xml:space="preserve">Mattila, H., Österman-Udd, J., Mali, T., Lundell, T., 2022. </w:t>
      </w:r>
      <w:r w:rsidRPr="002C1E1E">
        <w:rPr>
          <w:rFonts w:ascii="Calibri" w:hAnsi="Calibri" w:cs="Calibri"/>
        </w:rPr>
        <w:t>Basidiomycota Fungi and ROS: Genomic Perspective on Key Enzymes Involved in Generation and Mitigation of Reactive Oxygen Species. Front. Fungal Biol. 3.</w:t>
      </w:r>
    </w:p>
    <w:p w14:paraId="64FE14C4" w14:textId="77777777" w:rsidR="002C1E1E" w:rsidRPr="002C1E1E" w:rsidRDefault="002C1E1E" w:rsidP="002C1E1E">
      <w:pPr>
        <w:pStyle w:val="Bibliography"/>
        <w:rPr>
          <w:rFonts w:ascii="Calibri" w:hAnsi="Calibri" w:cs="Calibri"/>
        </w:rPr>
      </w:pPr>
      <w:r w:rsidRPr="002C1E1E">
        <w:rPr>
          <w:rFonts w:ascii="Calibri" w:hAnsi="Calibri" w:cs="Calibri"/>
        </w:rPr>
        <w:t>Moorhead, D.L., Lashermes, G., Sinsabaugh, R.L., Weintraub, M.N., 2013. Calculating co-metabolic costs of lignin decay and their impacts on carbon use efficiency. Soil Biol. Biochem. 66, 17–19. https://doi.org/10.1016/j.soilbio.2013.06.016</w:t>
      </w:r>
    </w:p>
    <w:p w14:paraId="026F800B" w14:textId="77777777" w:rsidR="002C1E1E" w:rsidRPr="002C1E1E" w:rsidRDefault="002C1E1E" w:rsidP="002C1E1E">
      <w:pPr>
        <w:pStyle w:val="Bibliography"/>
        <w:rPr>
          <w:rFonts w:ascii="Calibri" w:hAnsi="Calibri" w:cs="Calibri"/>
        </w:rPr>
      </w:pPr>
      <w:r w:rsidRPr="002C1E1E">
        <w:rPr>
          <w:rFonts w:ascii="Calibri" w:hAnsi="Calibri" w:cs="Calibri"/>
        </w:rPr>
        <w:t>Nelson, P.N., Baldock, J.A., 2005. Estimating the molecular composition of a diverse range of natural organic materials from solid-state 13C NMR and elemental analyses. Biogeochemistry 72, 1–34. https://doi.org/10.1007/s10533-004-0076-3</w:t>
      </w:r>
    </w:p>
    <w:p w14:paraId="0A8FDB80" w14:textId="77777777" w:rsidR="002C1E1E" w:rsidRPr="002C1E1E" w:rsidRDefault="002C1E1E" w:rsidP="002C1E1E">
      <w:pPr>
        <w:pStyle w:val="Bibliography"/>
        <w:rPr>
          <w:rFonts w:ascii="Calibri" w:hAnsi="Calibri" w:cs="Calibri"/>
          <w:lang w:val="de-DE"/>
        </w:rPr>
      </w:pPr>
      <w:r w:rsidRPr="002C1E1E">
        <w:rPr>
          <w:rFonts w:ascii="Calibri" w:hAnsi="Calibri" w:cs="Calibri"/>
        </w:rPr>
        <w:t xml:space="preserve">Normand, A.E., Turner, B.L., Lamit, L.J., Smith, A.N., Baiser, B., Clark, M.W., Hazlett, C., Kane, E.S., Lilleskov, E., Long, J.R., Grover, S.P., Reddy, K.R., 2021. Organic Matter Chemistry Drives Carbon Dioxide Production of Peatlands. Geophys. </w:t>
      </w:r>
      <w:r w:rsidRPr="002C1E1E">
        <w:rPr>
          <w:rFonts w:ascii="Calibri" w:hAnsi="Calibri" w:cs="Calibri"/>
          <w:lang w:val="de-DE"/>
        </w:rPr>
        <w:t>Res. Lett. 48, e2021GL093392. https://doi.org/10.1029/2021GL093392</w:t>
      </w:r>
    </w:p>
    <w:p w14:paraId="4BE46524" w14:textId="77777777" w:rsidR="002C1E1E" w:rsidRPr="002C1E1E" w:rsidRDefault="002C1E1E" w:rsidP="002C1E1E">
      <w:pPr>
        <w:pStyle w:val="Bibliography"/>
        <w:rPr>
          <w:rFonts w:ascii="Calibri" w:hAnsi="Calibri" w:cs="Calibri"/>
        </w:rPr>
      </w:pPr>
      <w:r w:rsidRPr="002C1E1E">
        <w:rPr>
          <w:rFonts w:ascii="Calibri" w:hAnsi="Calibri" w:cs="Calibri"/>
          <w:lang w:val="de-DE"/>
        </w:rPr>
        <w:lastRenderedPageBreak/>
        <w:t xml:space="preserve">Preston, C., Trofymow, J., 2015. </w:t>
      </w:r>
      <w:r w:rsidRPr="002C1E1E">
        <w:rPr>
          <w:rFonts w:ascii="Calibri" w:hAnsi="Calibri" w:cs="Calibri"/>
        </w:rPr>
        <w:t>The chemistry of some foliar litters and their sequential proximate analysis fractions. BIOGEOCHEMISTRY 126, 197–209. https://doi.org/10.1007/s10533-015-0152-x</w:t>
      </w:r>
    </w:p>
    <w:p w14:paraId="1408E3EC" w14:textId="77777777" w:rsidR="002C1E1E" w:rsidRPr="002C1E1E" w:rsidRDefault="002C1E1E" w:rsidP="002C1E1E">
      <w:pPr>
        <w:pStyle w:val="Bibliography"/>
        <w:rPr>
          <w:rFonts w:ascii="Calibri" w:hAnsi="Calibri" w:cs="Calibri"/>
        </w:rPr>
      </w:pPr>
      <w:r w:rsidRPr="002C1E1E">
        <w:rPr>
          <w:rFonts w:ascii="Calibri" w:hAnsi="Calibri" w:cs="Calibri"/>
        </w:rPr>
        <w:t>Preston, C., Trofymow, J., Canadian Intersite Decomposition E, 2000. Variability in litter quality and its relationship to litter decay in Canadian forests. Can. J. Bot.-Rev. Can. Bot. 78, 1269–1287. https://doi.org/10.1139/b00-101</w:t>
      </w:r>
    </w:p>
    <w:p w14:paraId="341C94B9" w14:textId="77777777" w:rsidR="002C1E1E" w:rsidRPr="002C1E1E" w:rsidRDefault="002C1E1E" w:rsidP="002C1E1E">
      <w:pPr>
        <w:pStyle w:val="Bibliography"/>
        <w:rPr>
          <w:rFonts w:ascii="Calibri" w:hAnsi="Calibri" w:cs="Calibri"/>
        </w:rPr>
      </w:pPr>
      <w:r w:rsidRPr="002C1E1E">
        <w:rPr>
          <w:rFonts w:ascii="Calibri" w:hAnsi="Calibri" w:cs="Calibri"/>
        </w:rPr>
        <w:t>Preston, C.M., Nault, J.R., Trofymow, J.A., 2009. Chemical changes during 6 years of decomposition of 11 litters in some Canadian forest sites. Part 2. 13C abundance, solid-state 13C NMR spectroscopy and the meaning of “lignin.” Ecosystems 12, 1078–1102. https://doi.org/10.1007/s10021-009-9267-z</w:t>
      </w:r>
    </w:p>
    <w:p w14:paraId="47825BB1" w14:textId="77777777" w:rsidR="002C1E1E" w:rsidRPr="002C1E1E" w:rsidRDefault="002C1E1E" w:rsidP="002C1E1E">
      <w:pPr>
        <w:pStyle w:val="Bibliography"/>
        <w:rPr>
          <w:rFonts w:ascii="Calibri" w:hAnsi="Calibri" w:cs="Calibri"/>
        </w:rPr>
      </w:pPr>
      <w:r w:rsidRPr="002C1E1E">
        <w:rPr>
          <w:rFonts w:ascii="Calibri" w:hAnsi="Calibri" w:cs="Calibri"/>
        </w:rPr>
        <w:t>Preston, Caroline M., Nault, J.R., Trofymow, J.A., Smyth, C., CIDET Working Group, 2009. Chemical Changes During 6 Years of Decomposition of 11 Litters in Some Canadian Forest Sites. Part 1. Elemental Composition, Tannins, Phenolics, and Proximate Fractions. Ecosystems 12, 1053–1077. https://doi.org/10.1007/s10021-009-9266-0</w:t>
      </w:r>
    </w:p>
    <w:p w14:paraId="6F047103" w14:textId="77777777" w:rsidR="002C1E1E" w:rsidRPr="002C1E1E" w:rsidRDefault="002C1E1E" w:rsidP="002C1E1E">
      <w:pPr>
        <w:pStyle w:val="Bibliography"/>
        <w:rPr>
          <w:rFonts w:ascii="Calibri" w:hAnsi="Calibri" w:cs="Calibri"/>
        </w:rPr>
      </w:pPr>
      <w:r w:rsidRPr="002C1E1E">
        <w:rPr>
          <w:rFonts w:ascii="Calibri" w:hAnsi="Calibri" w:cs="Calibri"/>
        </w:rPr>
        <w:t>PRESTON, C.M., SHIPITALO, S.-E., DUDLEY, R.L., FYFE, C.A., MATHUR, S.P., LEVESQUE, M., 1987. Comparison of 13c cpmas nmr and chemical techniques for measuring the degree of decomposition in virgin and cultivated peat profiles. Can. J. Soil Sci. 67, 187–198. https://doi.org/10.4141/cjss87-016</w:t>
      </w:r>
    </w:p>
    <w:p w14:paraId="18706685" w14:textId="77777777" w:rsidR="002C1E1E" w:rsidRPr="002C1E1E" w:rsidRDefault="002C1E1E" w:rsidP="002C1E1E">
      <w:pPr>
        <w:pStyle w:val="Bibliography"/>
        <w:rPr>
          <w:rFonts w:ascii="Calibri" w:hAnsi="Calibri" w:cs="Calibri"/>
        </w:rPr>
      </w:pPr>
      <w:r w:rsidRPr="002C1E1E">
        <w:rPr>
          <w:rFonts w:ascii="Calibri" w:hAnsi="Calibri" w:cs="Calibri"/>
        </w:rPr>
        <w:t>Robertson, A.D., Paustian, K., Ogle, S., Wallenstein, M.D., Lugato, E., Cotrufo, M.F., 2019. Unifying soil organic matter formation and persistence frameworks: the MEMS model. Biogeosciences 16, 1225–1248. https://doi.org/10.5194/bg-16-1225-2019</w:t>
      </w:r>
    </w:p>
    <w:p w14:paraId="2B19BB7C" w14:textId="77777777" w:rsidR="002C1E1E" w:rsidRPr="002C1E1E" w:rsidRDefault="002C1E1E" w:rsidP="002C1E1E">
      <w:pPr>
        <w:pStyle w:val="Bibliography"/>
        <w:rPr>
          <w:rFonts w:ascii="Calibri" w:hAnsi="Calibri" w:cs="Calibri"/>
        </w:rPr>
      </w:pPr>
      <w:r w:rsidRPr="002C1E1E">
        <w:rPr>
          <w:rFonts w:ascii="Calibri" w:hAnsi="Calibri" w:cs="Calibri"/>
        </w:rPr>
        <w:t>Schimel, J.P., Weintraub, M.N., 2003. The implications of exoenzyme activity on microbial carbon and nitrogen limitation in soil: A theoretical model. Soil Biol. Biochem. 35, 549–563. https://doi.org/10.1016/S0038-0717(03)00015-4</w:t>
      </w:r>
    </w:p>
    <w:p w14:paraId="153A3C3F" w14:textId="77777777" w:rsidR="002C1E1E" w:rsidRPr="002C1E1E" w:rsidRDefault="002C1E1E" w:rsidP="002C1E1E">
      <w:pPr>
        <w:pStyle w:val="Bibliography"/>
        <w:rPr>
          <w:rFonts w:ascii="Calibri" w:hAnsi="Calibri" w:cs="Calibri"/>
        </w:rPr>
      </w:pPr>
      <w:r w:rsidRPr="002C1E1E">
        <w:rPr>
          <w:rFonts w:ascii="Calibri" w:hAnsi="Calibri" w:cs="Calibri"/>
        </w:rPr>
        <w:t>Schwarz, E., Abs, E., Chakrawal, A., Rodriguez, L.C., Quévreux, P., Manzoni, S., 2025. Eco-evolutionary optimality in soil organic matter models. https://doi.org/10.22541/au.174006386.62850460/v1</w:t>
      </w:r>
    </w:p>
    <w:p w14:paraId="7625F933" w14:textId="77777777" w:rsidR="002C1E1E" w:rsidRPr="00312566" w:rsidRDefault="002C1E1E" w:rsidP="002C1E1E">
      <w:pPr>
        <w:pStyle w:val="Bibliography"/>
        <w:rPr>
          <w:rFonts w:ascii="Calibri" w:hAnsi="Calibri" w:cs="Calibri"/>
          <w:lang w:val="sv-SE"/>
        </w:rPr>
      </w:pPr>
      <w:r w:rsidRPr="00312566">
        <w:rPr>
          <w:rFonts w:ascii="Calibri" w:hAnsi="Calibri" w:cs="Calibri"/>
          <w:lang w:val="sv-SE"/>
        </w:rPr>
        <w:t xml:space="preserve">Shimizu, M., Yuda, N., Nakamura, T., Tanaka, H., Wariishi, H., 2005. </w:t>
      </w:r>
      <w:r w:rsidRPr="002C1E1E">
        <w:rPr>
          <w:rFonts w:ascii="Calibri" w:hAnsi="Calibri" w:cs="Calibri"/>
        </w:rPr>
        <w:t xml:space="preserve">Metabolic regulation at the tricarboxylic acid and glyoxylate cycles of the lignin-degrading basidiomycetePhanerochaete chrysosporium against exogenous addition of vanillin. </w:t>
      </w:r>
      <w:r w:rsidRPr="00312566">
        <w:rPr>
          <w:rFonts w:ascii="Calibri" w:hAnsi="Calibri" w:cs="Calibri"/>
          <w:lang w:val="sv-SE"/>
        </w:rPr>
        <w:t>PROTEOMICS 5, 3919–3931. https://doi.org/10.1002/pmic.200401251</w:t>
      </w:r>
    </w:p>
    <w:p w14:paraId="29D62233" w14:textId="77777777" w:rsidR="002C1E1E" w:rsidRPr="002C1E1E" w:rsidRDefault="002C1E1E" w:rsidP="002C1E1E">
      <w:pPr>
        <w:pStyle w:val="Bibliography"/>
        <w:rPr>
          <w:rFonts w:ascii="Calibri" w:hAnsi="Calibri" w:cs="Calibri"/>
        </w:rPr>
      </w:pPr>
      <w:r w:rsidRPr="00312566">
        <w:rPr>
          <w:rFonts w:ascii="Calibri" w:hAnsi="Calibri" w:cs="Calibri"/>
          <w:lang w:val="sv-SE"/>
        </w:rPr>
        <w:t xml:space="preserve">Talbot, J.M., Treseder, K.K., 2012. </w:t>
      </w:r>
      <w:r w:rsidRPr="002C1E1E">
        <w:rPr>
          <w:rFonts w:ascii="Calibri" w:hAnsi="Calibri" w:cs="Calibri"/>
        </w:rPr>
        <w:t>Interactions among lignin, cellulose, and nitrogen drive litter chemistry–decay relationships. Ecology 93, 345–354. https://doi.org/10.1890/11-0843.1</w:t>
      </w:r>
    </w:p>
    <w:p w14:paraId="16EABDFF" w14:textId="77777777" w:rsidR="002C1E1E" w:rsidRPr="002C1E1E" w:rsidRDefault="002C1E1E" w:rsidP="002C1E1E">
      <w:pPr>
        <w:pStyle w:val="Bibliography"/>
        <w:rPr>
          <w:rFonts w:ascii="Calibri" w:hAnsi="Calibri" w:cs="Calibri"/>
        </w:rPr>
      </w:pPr>
      <w:r w:rsidRPr="002C1E1E">
        <w:rPr>
          <w:rFonts w:ascii="Calibri" w:hAnsi="Calibri" w:cs="Calibri"/>
        </w:rPr>
        <w:t xml:space="preserve">Virtanen, P., Gommers, R., Oliphant, T.E., Haberland, M., Reddy, T., Cournapeau, D., Burovski, E., Peterson, P., Weckesser, W., Bright, J., Van Der Walt, S.J., Brett, M., Wilson, J., Millman, K.J., Mayorov, N., Nelson, A.R.J., Jones, E., Kern, R., Larson, E., Carey, C.J., Polat, İ., Feng, Y., Moore, E.W., VanderPlas, J., Laxalde, D., Perktold, J., Cimrman, R., Henriksen, I., Quintero, E.A., Harris, C.R., Archibald, A.M., Ribeiro, A.H., Pedregosa, F., Van Mulbregt, P., SciPy 1.0 Contributors, Vijaykumar, A., Bardelli, A.P., Rothberg, A., Hilboll, A., Kloeckner, A., Scopatz, A., Lee, A., Rokem, A., Woods, C.N., Fulton, C., Masson, C., Häggström, C., Fitzgerald, C., Nicholson, D.A., Hagen, D.R., Pasechnik, D.V., Olivetti, E., Martin, E., Wieser, E., Silva, F., Lenders, F., Wilhelm, F., Young, G., Price, G.A., Ingold, G.-L., Allen, G.E., Lee, G.R., Audren, H., Probst, I., Dietrich, J.P., Silterra, J., Webber, J.T., Slavič, J., Nothman, J., Buchner, J., Kulick, J., Schönberger, J.L., De Miranda Cardoso, J.V., Reimer, J., Harrington, J., Rodríguez, J.L.C., Nunez-Iglesias, J., Kuczynski, J., Tritz, K., Thoma, M., Newville, M., Kümmerer, M., Bolingbroke, M., Tartre, M., Pak, M., Smith, N.J., Nowaczyk, N., Shebanov, N., Pavlyk, O., Brodtkorb, P.A., Lee, P., McGibbon, R.T., Feldbauer, R., Lewis, S., Tygier, S., Sievert, S., Vigna, S., Peterson, S., More, S., Pudlik, T., Oshima, T., Pingel, T.J., Robitaille, T.P., Spura, T., Jones, T.R., Cera, T., Leslie, T., Zito, T., Krauss, T., Upadhyay, U., </w:t>
      </w:r>
      <w:r w:rsidRPr="002C1E1E">
        <w:rPr>
          <w:rFonts w:ascii="Calibri" w:hAnsi="Calibri" w:cs="Calibri"/>
        </w:rPr>
        <w:lastRenderedPageBreak/>
        <w:t>Halchenko, Y.O., Vázquez-Baeza, Y., 2020. SciPy 1.0: fundamental algorithms for scientific computing in Python. Nat. Methods 17, 261–272. https://doi.org/10.1038/s41592-019-0686-2</w:t>
      </w:r>
    </w:p>
    <w:p w14:paraId="46878D58" w14:textId="77777777" w:rsidR="002C1E1E" w:rsidRPr="002C1E1E" w:rsidRDefault="002C1E1E" w:rsidP="002C1E1E">
      <w:pPr>
        <w:pStyle w:val="Bibliography"/>
        <w:rPr>
          <w:rFonts w:ascii="Calibri" w:hAnsi="Calibri" w:cs="Calibri"/>
        </w:rPr>
      </w:pPr>
      <w:r w:rsidRPr="002C1E1E">
        <w:rPr>
          <w:rFonts w:ascii="Calibri" w:hAnsi="Calibri" w:cs="Calibri"/>
          <w:lang w:val="de-DE"/>
        </w:rPr>
        <w:t xml:space="preserve">Wang, H., Liu, S., Wang, J., Shi, Z., Lu, L., Guo, W., Jia, H., Cai, D., 2013. </w:t>
      </w:r>
      <w:r w:rsidRPr="002C1E1E">
        <w:rPr>
          <w:rFonts w:ascii="Calibri" w:hAnsi="Calibri" w:cs="Calibri"/>
        </w:rPr>
        <w:t>Dynamics and speciation of organic carbon during decomposition of leaf litter and fine roots in four subtropical plantations of China. For. Ecol. Manag. 300, 43–52. https://doi.org/10.1016/j.foreco.2012.12.015</w:t>
      </w:r>
    </w:p>
    <w:p w14:paraId="59463B2A" w14:textId="77777777" w:rsidR="002C1E1E" w:rsidRPr="002C1E1E" w:rsidRDefault="002C1E1E" w:rsidP="002C1E1E">
      <w:pPr>
        <w:pStyle w:val="Bibliography"/>
        <w:rPr>
          <w:rFonts w:ascii="Calibri" w:hAnsi="Calibri" w:cs="Calibri"/>
        </w:rPr>
      </w:pPr>
      <w:r w:rsidRPr="002C1E1E">
        <w:rPr>
          <w:rFonts w:ascii="Calibri" w:hAnsi="Calibri" w:cs="Calibri"/>
        </w:rPr>
        <w:t>Zhang, J., Elser, J.J., 2017. Carbon:Nitrogen:Phosphorus Stoichiometry in Fungi: A Meta-Analysis. Front. Microbiol. 8. https://doi.org/10.3389/fmicb.2017.01281</w:t>
      </w:r>
    </w:p>
    <w:p w14:paraId="19577DAA" w14:textId="6CF34D09" w:rsidR="00262FF0" w:rsidRPr="00984316" w:rsidRDefault="00E55F6D" w:rsidP="00575E6F">
      <w:pPr>
        <w:sectPr w:rsidR="00262FF0" w:rsidRPr="00984316" w:rsidSect="007D2DCF">
          <w:pgSz w:w="12240" w:h="15840"/>
          <w:pgMar w:top="1440" w:right="1440" w:bottom="1440" w:left="1440" w:header="720" w:footer="720" w:gutter="0"/>
          <w:lnNumType w:countBy="1" w:restart="continuous"/>
          <w:cols w:space="720"/>
          <w:docGrid w:linePitch="360"/>
        </w:sectPr>
      </w:pPr>
      <w:r w:rsidRPr="00984316">
        <w:fldChar w:fldCharType="end"/>
      </w:r>
    </w:p>
    <w:p w14:paraId="0543AF9F" w14:textId="6EBD5D6A" w:rsidR="00262FF0" w:rsidRPr="00984316" w:rsidRDefault="00262FF0" w:rsidP="00262FF0">
      <w:pPr>
        <w:pStyle w:val="Caption"/>
        <w:keepNext/>
      </w:pPr>
      <w:r w:rsidRPr="00984316">
        <w:lastRenderedPageBreak/>
        <w:t xml:space="preserve">Table </w:t>
      </w:r>
      <w:r w:rsidR="003E501E">
        <w:fldChar w:fldCharType="begin"/>
      </w:r>
      <w:r w:rsidR="003E501E">
        <w:instrText xml:space="preserve"> SEQ Table \* ARABIC </w:instrText>
      </w:r>
      <w:r w:rsidR="003E501E">
        <w:fldChar w:fldCharType="separate"/>
      </w:r>
      <w:r w:rsidR="003E501E" w:rsidRPr="00984316">
        <w:rPr>
          <w:noProof/>
        </w:rPr>
        <w:t>1</w:t>
      </w:r>
      <w:r w:rsidR="003E501E">
        <w:rPr>
          <w:noProof/>
        </w:rPr>
        <w:fldChar w:fldCharType="end"/>
      </w:r>
      <w:r w:rsidRPr="00984316">
        <w:t xml:space="preserve"> </w:t>
      </w:r>
      <w:r w:rsidR="00AA7F63" w:rsidRPr="00AA7F63">
        <w:t xml:space="preserve">Summary of </w:t>
      </w:r>
      <w:r w:rsidR="0073553F">
        <w:t xml:space="preserve">litter types, climate, and initial litter chemical composition from the </w:t>
      </w:r>
      <w:r w:rsidR="00BA33E7">
        <w:t>complied studies</w:t>
      </w:r>
      <w:r w:rsidR="00AA7F63" w:rsidRPr="00AA7F63">
        <w:t xml:space="preserve"> included in this analysis. </w:t>
      </w:r>
    </w:p>
    <w:tbl>
      <w:tblPr>
        <w:tblStyle w:val="PlainTable1"/>
        <w:tblW w:w="0" w:type="auto"/>
        <w:tblLayout w:type="fixed"/>
        <w:tblLook w:val="06A0" w:firstRow="1" w:lastRow="0" w:firstColumn="1" w:lastColumn="0" w:noHBand="1" w:noVBand="1"/>
      </w:tblPr>
      <w:tblGrid>
        <w:gridCol w:w="1075"/>
        <w:gridCol w:w="750"/>
        <w:gridCol w:w="908"/>
        <w:gridCol w:w="706"/>
        <w:gridCol w:w="530"/>
        <w:gridCol w:w="721"/>
        <w:gridCol w:w="1044"/>
        <w:gridCol w:w="1001"/>
        <w:gridCol w:w="1044"/>
        <w:gridCol w:w="987"/>
        <w:gridCol w:w="1046"/>
        <w:gridCol w:w="1046"/>
        <w:gridCol w:w="1046"/>
        <w:gridCol w:w="1046"/>
      </w:tblGrid>
      <w:tr w:rsidR="00262FF0" w:rsidRPr="00984316" w14:paraId="367C9A44" w14:textId="77777777" w:rsidTr="0050609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10B508EF" w14:textId="77777777" w:rsidR="00262FF0" w:rsidRPr="00984316" w:rsidRDefault="00262FF0" w:rsidP="00506092">
            <w:pPr>
              <w:rPr>
                <w:rFonts w:ascii="Calibri" w:eastAsia="Times New Roman" w:hAnsi="Calibri" w:cs="Calibri"/>
                <w:sz w:val="18"/>
                <w:szCs w:val="18"/>
              </w:rPr>
            </w:pPr>
            <w:r w:rsidRPr="00984316">
              <w:rPr>
                <w:rFonts w:ascii="Calibri" w:eastAsia="Times New Roman" w:hAnsi="Calibri" w:cs="Calibri"/>
                <w:sz w:val="18"/>
                <w:szCs w:val="18"/>
              </w:rPr>
              <w:t>Study</w:t>
            </w:r>
          </w:p>
        </w:tc>
        <w:tc>
          <w:tcPr>
            <w:tcW w:w="750" w:type="dxa"/>
            <w:vAlign w:val="center"/>
          </w:tcPr>
          <w:p w14:paraId="0C2465B6"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Litter types</w:t>
            </w:r>
          </w:p>
        </w:tc>
        <w:tc>
          <w:tcPr>
            <w:tcW w:w="908" w:type="dxa"/>
            <w:vAlign w:val="center"/>
          </w:tcPr>
          <w:p w14:paraId="6B5EA306"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Climate</w:t>
            </w:r>
          </w:p>
        </w:tc>
        <w:tc>
          <w:tcPr>
            <w:tcW w:w="706" w:type="dxa"/>
            <w:vAlign w:val="center"/>
          </w:tcPr>
          <w:p w14:paraId="28A107F4"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Incubation length</w:t>
            </w:r>
          </w:p>
          <w:p w14:paraId="44BAEF56"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(day)</w:t>
            </w:r>
          </w:p>
        </w:tc>
        <w:tc>
          <w:tcPr>
            <w:tcW w:w="530" w:type="dxa"/>
            <w:noWrap/>
            <w:vAlign w:val="center"/>
            <w:hideMark/>
          </w:tcPr>
          <w:p w14:paraId="527C8BF6"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 xml:space="preserve">MAT </w:t>
            </w:r>
          </w:p>
          <w:p w14:paraId="0F122E6B"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oC</w:t>
            </w:r>
            <w:proofErr w:type="spellEnd"/>
            <w:r w:rsidRPr="00984316">
              <w:rPr>
                <w:rFonts w:ascii="Calibri" w:eastAsia="Times New Roman" w:hAnsi="Calibri" w:cs="Calibri"/>
                <w:sz w:val="18"/>
                <w:szCs w:val="18"/>
              </w:rPr>
              <w:t>)</w:t>
            </w:r>
          </w:p>
        </w:tc>
        <w:tc>
          <w:tcPr>
            <w:tcW w:w="721" w:type="dxa"/>
            <w:noWrap/>
            <w:vAlign w:val="center"/>
            <w:hideMark/>
          </w:tcPr>
          <w:p w14:paraId="478B6E60"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MAP (mm)</w:t>
            </w:r>
          </w:p>
        </w:tc>
        <w:tc>
          <w:tcPr>
            <w:tcW w:w="1044" w:type="dxa"/>
            <w:noWrap/>
            <w:vAlign w:val="center"/>
            <w:hideMark/>
          </w:tcPr>
          <w:p w14:paraId="4B1638DC"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 xml:space="preserve">C </w:t>
            </w:r>
          </w:p>
          <w:p w14:paraId="2E901D8D"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 xml:space="preserve">(gC/g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c>
          <w:tcPr>
            <w:tcW w:w="1001" w:type="dxa"/>
            <w:noWrap/>
            <w:vAlign w:val="center"/>
            <w:hideMark/>
          </w:tcPr>
          <w:p w14:paraId="69CA6497"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proofErr w:type="spellStart"/>
            <w:r w:rsidRPr="00984316">
              <w:rPr>
                <w:rFonts w:ascii="Calibri" w:eastAsia="Times New Roman" w:hAnsi="Calibri" w:cs="Calibri"/>
                <w:sz w:val="18"/>
                <w:szCs w:val="18"/>
              </w:rPr>
              <w:t>N_conc</w:t>
            </w:r>
            <w:proofErr w:type="spellEnd"/>
          </w:p>
          <w:p w14:paraId="1481E1CE"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gN</w:t>
            </w:r>
            <w:proofErr w:type="spellEnd"/>
            <w:r w:rsidRPr="00984316">
              <w:rPr>
                <w:rFonts w:ascii="Calibri" w:eastAsia="Times New Roman" w:hAnsi="Calibri" w:cs="Calibri"/>
                <w:sz w:val="18"/>
                <w:szCs w:val="18"/>
              </w:rPr>
              <w:t xml:space="preserve">/g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c>
          <w:tcPr>
            <w:tcW w:w="1044" w:type="dxa"/>
            <w:noWrap/>
            <w:vAlign w:val="center"/>
            <w:hideMark/>
          </w:tcPr>
          <w:p w14:paraId="55C0535B" w14:textId="59A0F8CA" w:rsidR="00262FF0" w:rsidRPr="00984316" w:rsidRDefault="00BC369E"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Pr>
                <w:rFonts w:ascii="Calibri" w:eastAsia="Times New Roman" w:hAnsi="Calibri" w:cs="Calibri"/>
                <w:sz w:val="18"/>
                <w:szCs w:val="18"/>
              </w:rPr>
              <w:t>C:N</w:t>
            </w:r>
            <w:r w:rsidR="00251691" w:rsidRPr="00984316">
              <w:rPr>
                <w:rFonts w:ascii="Calibri" w:eastAsia="Times New Roman" w:hAnsi="Calibri" w:cs="Calibri"/>
                <w:sz w:val="18"/>
                <w:szCs w:val="18"/>
              </w:rPr>
              <w:t xml:space="preserve"> ratio</w:t>
            </w:r>
          </w:p>
          <w:p w14:paraId="4E4ABAC0"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(gC/</w:t>
            </w:r>
            <w:proofErr w:type="spellStart"/>
            <w:r w:rsidRPr="00984316">
              <w:rPr>
                <w:rFonts w:ascii="Calibri" w:eastAsia="Times New Roman" w:hAnsi="Calibri" w:cs="Calibri"/>
                <w:sz w:val="18"/>
                <w:szCs w:val="18"/>
              </w:rPr>
              <w:t>gN</w:t>
            </w:r>
            <w:proofErr w:type="spellEnd"/>
            <w:r w:rsidRPr="00984316">
              <w:rPr>
                <w:rFonts w:ascii="Calibri" w:eastAsia="Times New Roman" w:hAnsi="Calibri" w:cs="Calibri"/>
                <w:sz w:val="18"/>
                <w:szCs w:val="18"/>
              </w:rPr>
              <w:t>)</w:t>
            </w:r>
          </w:p>
        </w:tc>
        <w:tc>
          <w:tcPr>
            <w:tcW w:w="987" w:type="dxa"/>
            <w:noWrap/>
            <w:vAlign w:val="center"/>
            <w:hideMark/>
          </w:tcPr>
          <w:p w14:paraId="23EB38C9" w14:textId="77777777" w:rsidR="00262FF0" w:rsidRPr="002A1CC4"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lang w:val="sv-SE"/>
              </w:rPr>
            </w:pPr>
            <w:r w:rsidRPr="002A1CC4">
              <w:rPr>
                <w:rFonts w:ascii="Calibri" w:eastAsia="Times New Roman" w:hAnsi="Calibri" w:cs="Calibri"/>
                <w:sz w:val="18"/>
                <w:szCs w:val="18"/>
                <w:lang w:val="sv-SE"/>
              </w:rPr>
              <w:t>Carbohydrate</w:t>
            </w:r>
          </w:p>
          <w:p w14:paraId="11EE331D" w14:textId="77777777" w:rsidR="00262FF0" w:rsidRPr="002A1CC4"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lang w:val="sv-SE"/>
              </w:rPr>
            </w:pPr>
            <w:r w:rsidRPr="002A1CC4">
              <w:rPr>
                <w:rFonts w:ascii="Calibri" w:eastAsia="Times New Roman" w:hAnsi="Calibri" w:cs="Calibri"/>
                <w:sz w:val="18"/>
                <w:szCs w:val="18"/>
                <w:lang w:val="sv-SE"/>
              </w:rPr>
              <w:t>(gC/g d.w. litter)</w:t>
            </w:r>
          </w:p>
        </w:tc>
        <w:tc>
          <w:tcPr>
            <w:tcW w:w="1046" w:type="dxa"/>
            <w:noWrap/>
            <w:vAlign w:val="center"/>
            <w:hideMark/>
          </w:tcPr>
          <w:p w14:paraId="7A2BACEF"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Protein</w:t>
            </w:r>
          </w:p>
          <w:p w14:paraId="78963F03"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 xml:space="preserve">(gC/gC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c>
          <w:tcPr>
            <w:tcW w:w="1046" w:type="dxa"/>
            <w:noWrap/>
            <w:vAlign w:val="center"/>
            <w:hideMark/>
          </w:tcPr>
          <w:p w14:paraId="36FC4F66"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Lignin</w:t>
            </w:r>
          </w:p>
          <w:p w14:paraId="087ED8E5"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 xml:space="preserve">(gC/gC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c>
          <w:tcPr>
            <w:tcW w:w="1046" w:type="dxa"/>
            <w:noWrap/>
            <w:vAlign w:val="center"/>
            <w:hideMark/>
          </w:tcPr>
          <w:p w14:paraId="05537EB2"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Lipid</w:t>
            </w:r>
          </w:p>
          <w:p w14:paraId="6F301A4C"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 xml:space="preserve">(gC/gC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c>
          <w:tcPr>
            <w:tcW w:w="1046" w:type="dxa"/>
            <w:noWrap/>
            <w:vAlign w:val="center"/>
            <w:hideMark/>
          </w:tcPr>
          <w:p w14:paraId="236DD92F"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Carbonyl</w:t>
            </w:r>
          </w:p>
          <w:p w14:paraId="4831B86A"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 xml:space="preserve">(gC/gC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r>
      <w:tr w:rsidR="00262FF0" w:rsidRPr="00984316" w14:paraId="77709C75"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653701C9"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Almendros et al. 2000</w:t>
            </w:r>
          </w:p>
        </w:tc>
        <w:tc>
          <w:tcPr>
            <w:tcW w:w="750" w:type="dxa"/>
            <w:vAlign w:val="center"/>
          </w:tcPr>
          <w:p w14:paraId="0A4C691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needle, leaf</w:t>
            </w:r>
          </w:p>
        </w:tc>
        <w:tc>
          <w:tcPr>
            <w:tcW w:w="908" w:type="dxa"/>
            <w:vAlign w:val="center"/>
          </w:tcPr>
          <w:p w14:paraId="3069695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Mediterranean</w:t>
            </w:r>
          </w:p>
        </w:tc>
        <w:tc>
          <w:tcPr>
            <w:tcW w:w="706" w:type="dxa"/>
            <w:vAlign w:val="center"/>
          </w:tcPr>
          <w:p w14:paraId="56FBB08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168</w:t>
            </w:r>
          </w:p>
        </w:tc>
        <w:tc>
          <w:tcPr>
            <w:tcW w:w="530" w:type="dxa"/>
            <w:noWrap/>
            <w:vAlign w:val="center"/>
            <w:hideMark/>
          </w:tcPr>
          <w:p w14:paraId="10AF4D0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14.500</w:t>
            </w:r>
          </w:p>
        </w:tc>
        <w:tc>
          <w:tcPr>
            <w:tcW w:w="721" w:type="dxa"/>
            <w:noWrap/>
            <w:vAlign w:val="center"/>
            <w:hideMark/>
          </w:tcPr>
          <w:p w14:paraId="302A212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415</w:t>
            </w:r>
          </w:p>
        </w:tc>
        <w:tc>
          <w:tcPr>
            <w:tcW w:w="1044" w:type="dxa"/>
            <w:noWrap/>
            <w:vAlign w:val="center"/>
            <w:hideMark/>
          </w:tcPr>
          <w:p w14:paraId="5B462CA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410 - 544</w:t>
            </w:r>
          </w:p>
        </w:tc>
        <w:tc>
          <w:tcPr>
            <w:tcW w:w="1001" w:type="dxa"/>
            <w:noWrap/>
            <w:vAlign w:val="center"/>
            <w:hideMark/>
          </w:tcPr>
          <w:p w14:paraId="2E2B126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7 - 28</w:t>
            </w:r>
          </w:p>
        </w:tc>
        <w:tc>
          <w:tcPr>
            <w:tcW w:w="1044" w:type="dxa"/>
            <w:noWrap/>
            <w:vAlign w:val="center"/>
            <w:hideMark/>
          </w:tcPr>
          <w:p w14:paraId="456EB5B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17.607 - 77.714</w:t>
            </w:r>
          </w:p>
        </w:tc>
        <w:tc>
          <w:tcPr>
            <w:tcW w:w="987" w:type="dxa"/>
            <w:noWrap/>
            <w:vAlign w:val="center"/>
            <w:hideMark/>
          </w:tcPr>
          <w:p w14:paraId="433D15D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0.293 - 0.624</w:t>
            </w:r>
          </w:p>
        </w:tc>
        <w:tc>
          <w:tcPr>
            <w:tcW w:w="1046" w:type="dxa"/>
            <w:noWrap/>
            <w:vAlign w:val="center"/>
            <w:hideMark/>
          </w:tcPr>
          <w:p w14:paraId="197B274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0.041 - 0.180</w:t>
            </w:r>
          </w:p>
        </w:tc>
        <w:tc>
          <w:tcPr>
            <w:tcW w:w="1046" w:type="dxa"/>
            <w:noWrap/>
            <w:vAlign w:val="center"/>
            <w:hideMark/>
          </w:tcPr>
          <w:p w14:paraId="249EB0A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0.068 - 0.338</w:t>
            </w:r>
          </w:p>
        </w:tc>
        <w:tc>
          <w:tcPr>
            <w:tcW w:w="1046" w:type="dxa"/>
            <w:noWrap/>
            <w:vAlign w:val="center"/>
            <w:hideMark/>
          </w:tcPr>
          <w:p w14:paraId="76EBB2A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0.069 - 0.393</w:t>
            </w:r>
          </w:p>
        </w:tc>
        <w:tc>
          <w:tcPr>
            <w:tcW w:w="1046" w:type="dxa"/>
            <w:noWrap/>
            <w:vAlign w:val="center"/>
            <w:hideMark/>
          </w:tcPr>
          <w:p w14:paraId="4B32D05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0 - 0.072</w:t>
            </w:r>
          </w:p>
        </w:tc>
      </w:tr>
      <w:tr w:rsidR="00262FF0" w:rsidRPr="00984316" w14:paraId="44762075"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362F2D70"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Bonanomi et al 2013</w:t>
            </w:r>
          </w:p>
        </w:tc>
        <w:tc>
          <w:tcPr>
            <w:tcW w:w="750" w:type="dxa"/>
            <w:vAlign w:val="center"/>
          </w:tcPr>
          <w:p w14:paraId="4AEF021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grass, leaf, needle</w:t>
            </w:r>
          </w:p>
        </w:tc>
        <w:tc>
          <w:tcPr>
            <w:tcW w:w="908" w:type="dxa"/>
            <w:vAlign w:val="center"/>
          </w:tcPr>
          <w:p w14:paraId="4E31305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Mediterranean</w:t>
            </w:r>
          </w:p>
        </w:tc>
        <w:tc>
          <w:tcPr>
            <w:tcW w:w="706" w:type="dxa"/>
            <w:vAlign w:val="center"/>
          </w:tcPr>
          <w:p w14:paraId="50181B3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180</w:t>
            </w:r>
          </w:p>
        </w:tc>
        <w:tc>
          <w:tcPr>
            <w:tcW w:w="530" w:type="dxa"/>
            <w:noWrap/>
            <w:vAlign w:val="center"/>
            <w:hideMark/>
          </w:tcPr>
          <w:p w14:paraId="47DA2F1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16.500</w:t>
            </w:r>
          </w:p>
        </w:tc>
        <w:tc>
          <w:tcPr>
            <w:tcW w:w="721" w:type="dxa"/>
            <w:noWrap/>
            <w:vAlign w:val="center"/>
            <w:hideMark/>
          </w:tcPr>
          <w:p w14:paraId="184D016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1080</w:t>
            </w:r>
          </w:p>
        </w:tc>
        <w:tc>
          <w:tcPr>
            <w:tcW w:w="1044" w:type="dxa"/>
            <w:noWrap/>
            <w:vAlign w:val="center"/>
            <w:hideMark/>
          </w:tcPr>
          <w:p w14:paraId="5D3AF4C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354 - 487</w:t>
            </w:r>
          </w:p>
        </w:tc>
        <w:tc>
          <w:tcPr>
            <w:tcW w:w="1001" w:type="dxa"/>
            <w:noWrap/>
            <w:vAlign w:val="center"/>
            <w:hideMark/>
          </w:tcPr>
          <w:p w14:paraId="39CC560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11.297 - 35.290</w:t>
            </w:r>
          </w:p>
        </w:tc>
        <w:tc>
          <w:tcPr>
            <w:tcW w:w="1044" w:type="dxa"/>
            <w:noWrap/>
            <w:vAlign w:val="center"/>
            <w:hideMark/>
          </w:tcPr>
          <w:p w14:paraId="6F0CE9B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12.200 - 40.100</w:t>
            </w:r>
          </w:p>
        </w:tc>
        <w:tc>
          <w:tcPr>
            <w:tcW w:w="987" w:type="dxa"/>
            <w:noWrap/>
            <w:vAlign w:val="center"/>
            <w:hideMark/>
          </w:tcPr>
          <w:p w14:paraId="5D6EDA8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0.357 - 0.600</w:t>
            </w:r>
          </w:p>
        </w:tc>
        <w:tc>
          <w:tcPr>
            <w:tcW w:w="1046" w:type="dxa"/>
            <w:noWrap/>
            <w:vAlign w:val="center"/>
            <w:hideMark/>
          </w:tcPr>
          <w:p w14:paraId="00C2978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0.079 - 0.260</w:t>
            </w:r>
          </w:p>
        </w:tc>
        <w:tc>
          <w:tcPr>
            <w:tcW w:w="1046" w:type="dxa"/>
            <w:noWrap/>
            <w:vAlign w:val="center"/>
            <w:hideMark/>
          </w:tcPr>
          <w:p w14:paraId="443B129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0.028 - 0.332</w:t>
            </w:r>
          </w:p>
        </w:tc>
        <w:tc>
          <w:tcPr>
            <w:tcW w:w="1046" w:type="dxa"/>
            <w:noWrap/>
            <w:vAlign w:val="center"/>
            <w:hideMark/>
          </w:tcPr>
          <w:p w14:paraId="294620A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0.059 - 0.298</w:t>
            </w:r>
          </w:p>
        </w:tc>
        <w:tc>
          <w:tcPr>
            <w:tcW w:w="1046" w:type="dxa"/>
            <w:noWrap/>
            <w:vAlign w:val="center"/>
            <w:hideMark/>
          </w:tcPr>
          <w:p w14:paraId="026053A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0.003 - 0.052</w:t>
            </w:r>
          </w:p>
        </w:tc>
      </w:tr>
      <w:tr w:rsidR="00262FF0" w:rsidRPr="00984316" w14:paraId="736836F1"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02C80CD7" w14:textId="77777777" w:rsidR="00262FF0" w:rsidRPr="00984316" w:rsidRDefault="00262FF0" w:rsidP="00506092">
            <w:pPr>
              <w:rPr>
                <w:rFonts w:ascii="Calibri" w:eastAsia="Times New Roman" w:hAnsi="Calibri" w:cs="Calibri"/>
                <w:color w:val="000000"/>
                <w:sz w:val="18"/>
                <w:szCs w:val="18"/>
              </w:rPr>
            </w:pPr>
            <w:proofErr w:type="spellStart"/>
            <w:r w:rsidRPr="00984316">
              <w:rPr>
                <w:rFonts w:ascii="Calibri" w:eastAsia="Times New Roman" w:hAnsi="Calibri" w:cs="Calibri"/>
                <w:color w:val="000000"/>
                <w:sz w:val="18"/>
                <w:szCs w:val="18"/>
              </w:rPr>
              <w:t>Certini</w:t>
            </w:r>
            <w:proofErr w:type="spellEnd"/>
            <w:r w:rsidRPr="00984316">
              <w:rPr>
                <w:rFonts w:ascii="Calibri" w:eastAsia="Times New Roman" w:hAnsi="Calibri" w:cs="Calibri"/>
                <w:color w:val="000000"/>
                <w:sz w:val="18"/>
                <w:szCs w:val="18"/>
              </w:rPr>
              <w:t xml:space="preserve"> et al 2023</w:t>
            </w:r>
          </w:p>
        </w:tc>
        <w:tc>
          <w:tcPr>
            <w:tcW w:w="750" w:type="dxa"/>
            <w:vAlign w:val="center"/>
          </w:tcPr>
          <w:p w14:paraId="4FA1408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grass</w:t>
            </w:r>
          </w:p>
        </w:tc>
        <w:tc>
          <w:tcPr>
            <w:tcW w:w="908" w:type="dxa"/>
            <w:vAlign w:val="center"/>
          </w:tcPr>
          <w:p w14:paraId="7835BCF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Mediterranean</w:t>
            </w:r>
          </w:p>
        </w:tc>
        <w:tc>
          <w:tcPr>
            <w:tcW w:w="706" w:type="dxa"/>
            <w:vAlign w:val="center"/>
          </w:tcPr>
          <w:p w14:paraId="409EF72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720</w:t>
            </w:r>
          </w:p>
        </w:tc>
        <w:tc>
          <w:tcPr>
            <w:tcW w:w="530" w:type="dxa"/>
            <w:noWrap/>
            <w:vAlign w:val="center"/>
            <w:hideMark/>
          </w:tcPr>
          <w:p w14:paraId="2D7C0EE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9.200</w:t>
            </w:r>
          </w:p>
        </w:tc>
        <w:tc>
          <w:tcPr>
            <w:tcW w:w="721" w:type="dxa"/>
            <w:noWrap/>
            <w:vAlign w:val="center"/>
            <w:hideMark/>
          </w:tcPr>
          <w:p w14:paraId="0B5459D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1273</w:t>
            </w:r>
          </w:p>
        </w:tc>
        <w:tc>
          <w:tcPr>
            <w:tcW w:w="1044" w:type="dxa"/>
            <w:noWrap/>
            <w:vAlign w:val="center"/>
            <w:hideMark/>
          </w:tcPr>
          <w:p w14:paraId="3E0716C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500</w:t>
            </w:r>
          </w:p>
        </w:tc>
        <w:tc>
          <w:tcPr>
            <w:tcW w:w="1001" w:type="dxa"/>
            <w:noWrap/>
            <w:vAlign w:val="center"/>
            <w:hideMark/>
          </w:tcPr>
          <w:p w14:paraId="31016DF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11.043 - 46.946</w:t>
            </w:r>
          </w:p>
        </w:tc>
        <w:tc>
          <w:tcPr>
            <w:tcW w:w="1044" w:type="dxa"/>
            <w:noWrap/>
            <w:vAlign w:val="center"/>
            <w:hideMark/>
          </w:tcPr>
          <w:p w14:paraId="1EE473E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10.651 - 45.278</w:t>
            </w:r>
          </w:p>
        </w:tc>
        <w:tc>
          <w:tcPr>
            <w:tcW w:w="987" w:type="dxa"/>
            <w:noWrap/>
            <w:vAlign w:val="center"/>
            <w:hideMark/>
          </w:tcPr>
          <w:p w14:paraId="3D3E155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0.403 - 0.619</w:t>
            </w:r>
          </w:p>
        </w:tc>
        <w:tc>
          <w:tcPr>
            <w:tcW w:w="1046" w:type="dxa"/>
            <w:noWrap/>
            <w:vAlign w:val="center"/>
            <w:hideMark/>
          </w:tcPr>
          <w:p w14:paraId="11C68B7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0.070 - 0.298</w:t>
            </w:r>
          </w:p>
        </w:tc>
        <w:tc>
          <w:tcPr>
            <w:tcW w:w="1046" w:type="dxa"/>
            <w:noWrap/>
            <w:vAlign w:val="center"/>
            <w:hideMark/>
          </w:tcPr>
          <w:p w14:paraId="08E0552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0.099 - 0.190</w:t>
            </w:r>
          </w:p>
        </w:tc>
        <w:tc>
          <w:tcPr>
            <w:tcW w:w="1046" w:type="dxa"/>
            <w:noWrap/>
            <w:vAlign w:val="center"/>
            <w:hideMark/>
          </w:tcPr>
          <w:p w14:paraId="212F909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0.106 - 0.179</w:t>
            </w:r>
          </w:p>
        </w:tc>
        <w:tc>
          <w:tcPr>
            <w:tcW w:w="1046" w:type="dxa"/>
            <w:noWrap/>
            <w:vAlign w:val="center"/>
            <w:hideMark/>
          </w:tcPr>
          <w:p w14:paraId="38CB898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0.015 - 0.021</w:t>
            </w:r>
          </w:p>
        </w:tc>
      </w:tr>
      <w:tr w:rsidR="00262FF0" w:rsidRPr="00984316" w14:paraId="58398EEC"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0010A428"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De Marco et al. 2021</w:t>
            </w:r>
          </w:p>
        </w:tc>
        <w:tc>
          <w:tcPr>
            <w:tcW w:w="750" w:type="dxa"/>
            <w:vAlign w:val="center"/>
          </w:tcPr>
          <w:p w14:paraId="1976358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66F028D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Mediterranean</w:t>
            </w:r>
          </w:p>
        </w:tc>
        <w:tc>
          <w:tcPr>
            <w:tcW w:w="706" w:type="dxa"/>
            <w:vAlign w:val="center"/>
          </w:tcPr>
          <w:p w14:paraId="265C0C2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403 - 810</w:t>
            </w:r>
          </w:p>
        </w:tc>
        <w:tc>
          <w:tcPr>
            <w:tcW w:w="530" w:type="dxa"/>
            <w:noWrap/>
            <w:vAlign w:val="center"/>
            <w:hideMark/>
          </w:tcPr>
          <w:p w14:paraId="344B1D7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16</w:t>
            </w:r>
          </w:p>
        </w:tc>
        <w:tc>
          <w:tcPr>
            <w:tcW w:w="721" w:type="dxa"/>
            <w:noWrap/>
            <w:vAlign w:val="center"/>
            <w:hideMark/>
          </w:tcPr>
          <w:p w14:paraId="40B559C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756</w:t>
            </w:r>
          </w:p>
        </w:tc>
        <w:tc>
          <w:tcPr>
            <w:tcW w:w="1044" w:type="dxa"/>
            <w:noWrap/>
            <w:vAlign w:val="center"/>
            <w:hideMark/>
          </w:tcPr>
          <w:p w14:paraId="08413BE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487.830 - 615.090</w:t>
            </w:r>
          </w:p>
        </w:tc>
        <w:tc>
          <w:tcPr>
            <w:tcW w:w="1001" w:type="dxa"/>
            <w:noWrap/>
            <w:vAlign w:val="center"/>
            <w:hideMark/>
          </w:tcPr>
          <w:p w14:paraId="49A49B6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4.300 - 7.250</w:t>
            </w:r>
          </w:p>
        </w:tc>
        <w:tc>
          <w:tcPr>
            <w:tcW w:w="1044" w:type="dxa"/>
            <w:noWrap/>
            <w:vAlign w:val="center"/>
            <w:hideMark/>
          </w:tcPr>
          <w:p w14:paraId="4AEADA5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70.700 - 124.310</w:t>
            </w:r>
          </w:p>
        </w:tc>
        <w:tc>
          <w:tcPr>
            <w:tcW w:w="987" w:type="dxa"/>
            <w:noWrap/>
            <w:vAlign w:val="center"/>
            <w:hideMark/>
          </w:tcPr>
          <w:p w14:paraId="2EC73B9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0.337 - 0.430</w:t>
            </w:r>
          </w:p>
        </w:tc>
        <w:tc>
          <w:tcPr>
            <w:tcW w:w="1046" w:type="dxa"/>
            <w:noWrap/>
            <w:vAlign w:val="center"/>
            <w:hideMark/>
          </w:tcPr>
          <w:p w14:paraId="2C45A64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0.026 - 0.045</w:t>
            </w:r>
          </w:p>
        </w:tc>
        <w:tc>
          <w:tcPr>
            <w:tcW w:w="1046" w:type="dxa"/>
            <w:noWrap/>
            <w:vAlign w:val="center"/>
            <w:hideMark/>
          </w:tcPr>
          <w:p w14:paraId="070817B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0.173 - 0.246</w:t>
            </w:r>
          </w:p>
        </w:tc>
        <w:tc>
          <w:tcPr>
            <w:tcW w:w="1046" w:type="dxa"/>
            <w:noWrap/>
            <w:vAlign w:val="center"/>
            <w:hideMark/>
          </w:tcPr>
          <w:p w14:paraId="5C832E0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0.324 - 0.365</w:t>
            </w:r>
          </w:p>
        </w:tc>
        <w:tc>
          <w:tcPr>
            <w:tcW w:w="1046" w:type="dxa"/>
            <w:noWrap/>
            <w:vAlign w:val="center"/>
            <w:hideMark/>
          </w:tcPr>
          <w:p w14:paraId="2F89E59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0.003 - 0.014</w:t>
            </w:r>
          </w:p>
        </w:tc>
      </w:tr>
      <w:tr w:rsidR="00262FF0" w:rsidRPr="00984316" w14:paraId="1E2A5B0A"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332CCF00"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Gao et al 2016</w:t>
            </w:r>
          </w:p>
        </w:tc>
        <w:tc>
          <w:tcPr>
            <w:tcW w:w="750" w:type="dxa"/>
            <w:vAlign w:val="center"/>
          </w:tcPr>
          <w:p w14:paraId="590DEF9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crop residue</w:t>
            </w:r>
          </w:p>
        </w:tc>
        <w:tc>
          <w:tcPr>
            <w:tcW w:w="908" w:type="dxa"/>
            <w:vAlign w:val="center"/>
          </w:tcPr>
          <w:p w14:paraId="06AE583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697B0B5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360</w:t>
            </w:r>
          </w:p>
        </w:tc>
        <w:tc>
          <w:tcPr>
            <w:tcW w:w="530" w:type="dxa"/>
            <w:noWrap/>
            <w:vAlign w:val="center"/>
            <w:hideMark/>
          </w:tcPr>
          <w:p w14:paraId="306E44B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15.500</w:t>
            </w:r>
          </w:p>
        </w:tc>
        <w:tc>
          <w:tcPr>
            <w:tcW w:w="721" w:type="dxa"/>
            <w:noWrap/>
            <w:vAlign w:val="center"/>
            <w:hideMark/>
          </w:tcPr>
          <w:p w14:paraId="114F315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985</w:t>
            </w:r>
          </w:p>
        </w:tc>
        <w:tc>
          <w:tcPr>
            <w:tcW w:w="1044" w:type="dxa"/>
            <w:noWrap/>
            <w:vAlign w:val="center"/>
            <w:hideMark/>
          </w:tcPr>
          <w:p w14:paraId="2623CE8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479.800</w:t>
            </w:r>
          </w:p>
        </w:tc>
        <w:tc>
          <w:tcPr>
            <w:tcW w:w="1001" w:type="dxa"/>
            <w:noWrap/>
            <w:vAlign w:val="center"/>
            <w:hideMark/>
          </w:tcPr>
          <w:p w14:paraId="46B73D0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8.800</w:t>
            </w:r>
          </w:p>
        </w:tc>
        <w:tc>
          <w:tcPr>
            <w:tcW w:w="1044" w:type="dxa"/>
            <w:noWrap/>
            <w:vAlign w:val="center"/>
            <w:hideMark/>
          </w:tcPr>
          <w:p w14:paraId="7EAC240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54.523</w:t>
            </w:r>
          </w:p>
        </w:tc>
        <w:tc>
          <w:tcPr>
            <w:tcW w:w="987" w:type="dxa"/>
            <w:noWrap/>
            <w:vAlign w:val="center"/>
            <w:hideMark/>
          </w:tcPr>
          <w:p w14:paraId="2CEF2A7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0.652</w:t>
            </w:r>
          </w:p>
        </w:tc>
        <w:tc>
          <w:tcPr>
            <w:tcW w:w="1046" w:type="dxa"/>
            <w:noWrap/>
            <w:vAlign w:val="center"/>
            <w:hideMark/>
          </w:tcPr>
          <w:p w14:paraId="6E3DC05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0.058</w:t>
            </w:r>
          </w:p>
        </w:tc>
        <w:tc>
          <w:tcPr>
            <w:tcW w:w="1046" w:type="dxa"/>
            <w:noWrap/>
            <w:vAlign w:val="center"/>
            <w:hideMark/>
          </w:tcPr>
          <w:p w14:paraId="5207EB7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0.148</w:t>
            </w:r>
          </w:p>
        </w:tc>
        <w:tc>
          <w:tcPr>
            <w:tcW w:w="1046" w:type="dxa"/>
            <w:noWrap/>
            <w:vAlign w:val="center"/>
            <w:hideMark/>
          </w:tcPr>
          <w:p w14:paraId="14E23B9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0.142</w:t>
            </w:r>
          </w:p>
        </w:tc>
        <w:tc>
          <w:tcPr>
            <w:tcW w:w="1046" w:type="dxa"/>
            <w:noWrap/>
            <w:vAlign w:val="center"/>
            <w:hideMark/>
          </w:tcPr>
          <w:p w14:paraId="461491C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w:t>
            </w:r>
          </w:p>
        </w:tc>
      </w:tr>
      <w:tr w:rsidR="00262FF0" w:rsidRPr="00984316" w14:paraId="6A8C4639"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59F341E2"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Li et al 2020</w:t>
            </w:r>
          </w:p>
        </w:tc>
        <w:tc>
          <w:tcPr>
            <w:tcW w:w="750" w:type="dxa"/>
            <w:vAlign w:val="center"/>
          </w:tcPr>
          <w:p w14:paraId="64335E3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crop residue</w:t>
            </w:r>
          </w:p>
        </w:tc>
        <w:tc>
          <w:tcPr>
            <w:tcW w:w="908" w:type="dxa"/>
            <w:vAlign w:val="center"/>
          </w:tcPr>
          <w:p w14:paraId="21B2E33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66C2758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600</w:t>
            </w:r>
          </w:p>
        </w:tc>
        <w:tc>
          <w:tcPr>
            <w:tcW w:w="530" w:type="dxa"/>
            <w:noWrap/>
            <w:vAlign w:val="center"/>
            <w:hideMark/>
          </w:tcPr>
          <w:p w14:paraId="4D24057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13.900</w:t>
            </w:r>
          </w:p>
        </w:tc>
        <w:tc>
          <w:tcPr>
            <w:tcW w:w="721" w:type="dxa"/>
            <w:noWrap/>
            <w:vAlign w:val="center"/>
            <w:hideMark/>
          </w:tcPr>
          <w:p w14:paraId="79F1F03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597</w:t>
            </w:r>
          </w:p>
        </w:tc>
        <w:tc>
          <w:tcPr>
            <w:tcW w:w="1044" w:type="dxa"/>
            <w:noWrap/>
            <w:vAlign w:val="center"/>
            <w:hideMark/>
          </w:tcPr>
          <w:p w14:paraId="5198FC8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450.100 - 469.100</w:t>
            </w:r>
          </w:p>
        </w:tc>
        <w:tc>
          <w:tcPr>
            <w:tcW w:w="1001" w:type="dxa"/>
            <w:noWrap/>
            <w:vAlign w:val="center"/>
            <w:hideMark/>
          </w:tcPr>
          <w:p w14:paraId="751C371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8.410 - 8.610</w:t>
            </w:r>
          </w:p>
        </w:tc>
        <w:tc>
          <w:tcPr>
            <w:tcW w:w="1044" w:type="dxa"/>
            <w:noWrap/>
            <w:vAlign w:val="center"/>
            <w:hideMark/>
          </w:tcPr>
          <w:p w14:paraId="567A066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53.520 - 54.483</w:t>
            </w:r>
          </w:p>
        </w:tc>
        <w:tc>
          <w:tcPr>
            <w:tcW w:w="987" w:type="dxa"/>
            <w:noWrap/>
            <w:vAlign w:val="center"/>
            <w:hideMark/>
          </w:tcPr>
          <w:p w14:paraId="2253AAD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0.681 - 0.747</w:t>
            </w:r>
          </w:p>
        </w:tc>
        <w:tc>
          <w:tcPr>
            <w:tcW w:w="1046" w:type="dxa"/>
            <w:noWrap/>
            <w:vAlign w:val="center"/>
            <w:hideMark/>
          </w:tcPr>
          <w:p w14:paraId="7ECE517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0.058 - 0.059</w:t>
            </w:r>
          </w:p>
        </w:tc>
        <w:tc>
          <w:tcPr>
            <w:tcW w:w="1046" w:type="dxa"/>
            <w:noWrap/>
            <w:vAlign w:val="center"/>
            <w:hideMark/>
          </w:tcPr>
          <w:p w14:paraId="4C1783F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0.119 - 0.132</w:t>
            </w:r>
          </w:p>
        </w:tc>
        <w:tc>
          <w:tcPr>
            <w:tcW w:w="1046" w:type="dxa"/>
            <w:noWrap/>
            <w:vAlign w:val="center"/>
            <w:hideMark/>
          </w:tcPr>
          <w:p w14:paraId="3D2E76D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0.057 - 0.098</w:t>
            </w:r>
          </w:p>
        </w:tc>
        <w:tc>
          <w:tcPr>
            <w:tcW w:w="1046" w:type="dxa"/>
            <w:noWrap/>
            <w:vAlign w:val="center"/>
            <w:hideMark/>
          </w:tcPr>
          <w:p w14:paraId="3A9112D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0.017 - 0.031</w:t>
            </w:r>
          </w:p>
        </w:tc>
      </w:tr>
      <w:tr w:rsidR="00262FF0" w:rsidRPr="00984316" w14:paraId="1CF150F1"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226EF889"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Mathers et al., 2007</w:t>
            </w:r>
          </w:p>
        </w:tc>
        <w:tc>
          <w:tcPr>
            <w:tcW w:w="750" w:type="dxa"/>
            <w:vAlign w:val="center"/>
          </w:tcPr>
          <w:p w14:paraId="164174F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crop residue, leaf, grass, wood, roots</w:t>
            </w:r>
          </w:p>
        </w:tc>
        <w:tc>
          <w:tcPr>
            <w:tcW w:w="908" w:type="dxa"/>
            <w:vAlign w:val="center"/>
          </w:tcPr>
          <w:p w14:paraId="6830EF5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385B8F2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562</w:t>
            </w:r>
          </w:p>
        </w:tc>
        <w:tc>
          <w:tcPr>
            <w:tcW w:w="530" w:type="dxa"/>
            <w:noWrap/>
            <w:vAlign w:val="center"/>
            <w:hideMark/>
          </w:tcPr>
          <w:p w14:paraId="2B8F0F1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21</w:t>
            </w:r>
          </w:p>
        </w:tc>
        <w:tc>
          <w:tcPr>
            <w:tcW w:w="721" w:type="dxa"/>
            <w:noWrap/>
            <w:vAlign w:val="center"/>
            <w:hideMark/>
          </w:tcPr>
          <w:p w14:paraId="2A42322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516</w:t>
            </w:r>
          </w:p>
        </w:tc>
        <w:tc>
          <w:tcPr>
            <w:tcW w:w="1044" w:type="dxa"/>
            <w:noWrap/>
            <w:vAlign w:val="center"/>
            <w:hideMark/>
          </w:tcPr>
          <w:p w14:paraId="488BE63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409.300 - 500</w:t>
            </w:r>
          </w:p>
        </w:tc>
        <w:tc>
          <w:tcPr>
            <w:tcW w:w="1001" w:type="dxa"/>
            <w:noWrap/>
            <w:vAlign w:val="center"/>
            <w:hideMark/>
          </w:tcPr>
          <w:p w14:paraId="3A0C1EE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1.680 - 29.755</w:t>
            </w:r>
          </w:p>
        </w:tc>
        <w:tc>
          <w:tcPr>
            <w:tcW w:w="1044" w:type="dxa"/>
            <w:noWrap/>
            <w:vAlign w:val="center"/>
            <w:hideMark/>
          </w:tcPr>
          <w:p w14:paraId="7E0A69F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15.100 - 274.600</w:t>
            </w:r>
          </w:p>
        </w:tc>
        <w:tc>
          <w:tcPr>
            <w:tcW w:w="987" w:type="dxa"/>
            <w:noWrap/>
            <w:vAlign w:val="center"/>
            <w:hideMark/>
          </w:tcPr>
          <w:p w14:paraId="7090381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0.510 - 0.752</w:t>
            </w:r>
          </w:p>
        </w:tc>
        <w:tc>
          <w:tcPr>
            <w:tcW w:w="1046" w:type="dxa"/>
            <w:noWrap/>
            <w:vAlign w:val="center"/>
            <w:hideMark/>
          </w:tcPr>
          <w:p w14:paraId="67C3D07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0.012 - 0.210</w:t>
            </w:r>
          </w:p>
        </w:tc>
        <w:tc>
          <w:tcPr>
            <w:tcW w:w="1046" w:type="dxa"/>
            <w:noWrap/>
            <w:vAlign w:val="center"/>
            <w:hideMark/>
          </w:tcPr>
          <w:p w14:paraId="5E20916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0.015 - 0.202</w:t>
            </w:r>
          </w:p>
        </w:tc>
        <w:tc>
          <w:tcPr>
            <w:tcW w:w="1046" w:type="dxa"/>
            <w:noWrap/>
            <w:vAlign w:val="center"/>
            <w:hideMark/>
          </w:tcPr>
          <w:p w14:paraId="227652F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0.035 - 0.266</w:t>
            </w:r>
          </w:p>
        </w:tc>
        <w:tc>
          <w:tcPr>
            <w:tcW w:w="1046" w:type="dxa"/>
            <w:noWrap/>
            <w:vAlign w:val="center"/>
            <w:hideMark/>
          </w:tcPr>
          <w:p w14:paraId="305A8D7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0.009 - 0.039</w:t>
            </w:r>
          </w:p>
        </w:tc>
      </w:tr>
      <w:tr w:rsidR="00262FF0" w:rsidRPr="00984316" w14:paraId="1C9C3EC1"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70BAF10F"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McKee et al., 2016</w:t>
            </w:r>
          </w:p>
        </w:tc>
        <w:tc>
          <w:tcPr>
            <w:tcW w:w="750" w:type="dxa"/>
            <w:vAlign w:val="center"/>
          </w:tcPr>
          <w:p w14:paraId="4EBEBF8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grass</w:t>
            </w:r>
          </w:p>
        </w:tc>
        <w:tc>
          <w:tcPr>
            <w:tcW w:w="908" w:type="dxa"/>
            <w:vAlign w:val="center"/>
          </w:tcPr>
          <w:p w14:paraId="06C6EAF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1831242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1096</w:t>
            </w:r>
          </w:p>
        </w:tc>
        <w:tc>
          <w:tcPr>
            <w:tcW w:w="530" w:type="dxa"/>
            <w:noWrap/>
            <w:vAlign w:val="center"/>
            <w:hideMark/>
          </w:tcPr>
          <w:p w14:paraId="3043DF6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12.800</w:t>
            </w:r>
          </w:p>
        </w:tc>
        <w:tc>
          <w:tcPr>
            <w:tcW w:w="721" w:type="dxa"/>
            <w:noWrap/>
            <w:vAlign w:val="center"/>
            <w:hideMark/>
          </w:tcPr>
          <w:p w14:paraId="36DD5A7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835</w:t>
            </w:r>
          </w:p>
        </w:tc>
        <w:tc>
          <w:tcPr>
            <w:tcW w:w="1044" w:type="dxa"/>
            <w:noWrap/>
            <w:vAlign w:val="center"/>
            <w:hideMark/>
          </w:tcPr>
          <w:p w14:paraId="64E452F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500</w:t>
            </w:r>
          </w:p>
        </w:tc>
        <w:tc>
          <w:tcPr>
            <w:tcW w:w="1001" w:type="dxa"/>
            <w:noWrap/>
            <w:vAlign w:val="center"/>
            <w:hideMark/>
          </w:tcPr>
          <w:p w14:paraId="2650598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1044" w:type="dxa"/>
            <w:noWrap/>
            <w:vAlign w:val="center"/>
            <w:hideMark/>
          </w:tcPr>
          <w:p w14:paraId="73874A8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987" w:type="dxa"/>
            <w:noWrap/>
            <w:vAlign w:val="center"/>
            <w:hideMark/>
          </w:tcPr>
          <w:p w14:paraId="28444AD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0.696</w:t>
            </w:r>
          </w:p>
        </w:tc>
        <w:tc>
          <w:tcPr>
            <w:tcW w:w="1046" w:type="dxa"/>
            <w:noWrap/>
            <w:vAlign w:val="center"/>
            <w:hideMark/>
          </w:tcPr>
          <w:p w14:paraId="5EF7A30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0.061</w:t>
            </w:r>
          </w:p>
        </w:tc>
        <w:tc>
          <w:tcPr>
            <w:tcW w:w="1046" w:type="dxa"/>
            <w:noWrap/>
            <w:vAlign w:val="center"/>
            <w:hideMark/>
          </w:tcPr>
          <w:p w14:paraId="5D35E84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0.042</w:t>
            </w:r>
          </w:p>
        </w:tc>
        <w:tc>
          <w:tcPr>
            <w:tcW w:w="1046" w:type="dxa"/>
            <w:noWrap/>
            <w:vAlign w:val="center"/>
            <w:hideMark/>
          </w:tcPr>
          <w:p w14:paraId="781C05F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0.171</w:t>
            </w:r>
          </w:p>
        </w:tc>
        <w:tc>
          <w:tcPr>
            <w:tcW w:w="1046" w:type="dxa"/>
            <w:noWrap/>
            <w:vAlign w:val="center"/>
            <w:hideMark/>
          </w:tcPr>
          <w:p w14:paraId="661DB45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0.030</w:t>
            </w:r>
          </w:p>
        </w:tc>
      </w:tr>
      <w:tr w:rsidR="00262FF0" w:rsidRPr="00984316" w14:paraId="3D6DC395"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31204117"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Ono et al 2009</w:t>
            </w:r>
          </w:p>
        </w:tc>
        <w:tc>
          <w:tcPr>
            <w:tcW w:w="750" w:type="dxa"/>
            <w:vAlign w:val="center"/>
          </w:tcPr>
          <w:p w14:paraId="3D6DD41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396D594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3307E9F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1095</w:t>
            </w:r>
          </w:p>
        </w:tc>
        <w:tc>
          <w:tcPr>
            <w:tcW w:w="530" w:type="dxa"/>
            <w:noWrap/>
            <w:vAlign w:val="center"/>
            <w:hideMark/>
          </w:tcPr>
          <w:p w14:paraId="51A7806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21</w:t>
            </w:r>
          </w:p>
        </w:tc>
        <w:tc>
          <w:tcPr>
            <w:tcW w:w="721" w:type="dxa"/>
            <w:noWrap/>
            <w:vAlign w:val="center"/>
            <w:hideMark/>
          </w:tcPr>
          <w:p w14:paraId="21F5907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516</w:t>
            </w:r>
          </w:p>
        </w:tc>
        <w:tc>
          <w:tcPr>
            <w:tcW w:w="1044" w:type="dxa"/>
            <w:noWrap/>
            <w:vAlign w:val="center"/>
            <w:hideMark/>
          </w:tcPr>
          <w:p w14:paraId="64B3DCA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516.200 - 522.800</w:t>
            </w:r>
          </w:p>
        </w:tc>
        <w:tc>
          <w:tcPr>
            <w:tcW w:w="1001" w:type="dxa"/>
            <w:noWrap/>
            <w:vAlign w:val="center"/>
            <w:hideMark/>
          </w:tcPr>
          <w:p w14:paraId="6325C29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11.197 - 11.592</w:t>
            </w:r>
          </w:p>
        </w:tc>
        <w:tc>
          <w:tcPr>
            <w:tcW w:w="1044" w:type="dxa"/>
            <w:noWrap/>
            <w:vAlign w:val="center"/>
            <w:hideMark/>
          </w:tcPr>
          <w:p w14:paraId="3AA6403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45.100 - 46.100</w:t>
            </w:r>
          </w:p>
        </w:tc>
        <w:tc>
          <w:tcPr>
            <w:tcW w:w="987" w:type="dxa"/>
            <w:noWrap/>
            <w:vAlign w:val="center"/>
            <w:hideMark/>
          </w:tcPr>
          <w:p w14:paraId="16F979E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0.394 - 0.508</w:t>
            </w:r>
          </w:p>
        </w:tc>
        <w:tc>
          <w:tcPr>
            <w:tcW w:w="1046" w:type="dxa"/>
            <w:noWrap/>
            <w:vAlign w:val="center"/>
            <w:hideMark/>
          </w:tcPr>
          <w:p w14:paraId="7BC5A40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0.069 - 0.070</w:t>
            </w:r>
          </w:p>
        </w:tc>
        <w:tc>
          <w:tcPr>
            <w:tcW w:w="1046" w:type="dxa"/>
            <w:noWrap/>
            <w:vAlign w:val="center"/>
            <w:hideMark/>
          </w:tcPr>
          <w:p w14:paraId="68325A9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0.225 - 0.314</w:t>
            </w:r>
          </w:p>
        </w:tc>
        <w:tc>
          <w:tcPr>
            <w:tcW w:w="1046" w:type="dxa"/>
            <w:noWrap/>
            <w:vAlign w:val="center"/>
            <w:hideMark/>
          </w:tcPr>
          <w:p w14:paraId="6ECB0A2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0.199 - 0.222</w:t>
            </w:r>
          </w:p>
        </w:tc>
        <w:tc>
          <w:tcPr>
            <w:tcW w:w="1046" w:type="dxa"/>
            <w:noWrap/>
            <w:vAlign w:val="center"/>
          </w:tcPr>
          <w:p w14:paraId="7E527C0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r>
      <w:tr w:rsidR="00262FF0" w:rsidRPr="00984316" w14:paraId="757CF8AC"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36F50245"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Ono et al 2011</w:t>
            </w:r>
          </w:p>
        </w:tc>
        <w:tc>
          <w:tcPr>
            <w:tcW w:w="750" w:type="dxa"/>
            <w:vAlign w:val="center"/>
          </w:tcPr>
          <w:p w14:paraId="7064F46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6C01A78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1684CD3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1095</w:t>
            </w:r>
          </w:p>
        </w:tc>
        <w:tc>
          <w:tcPr>
            <w:tcW w:w="530" w:type="dxa"/>
            <w:noWrap/>
            <w:vAlign w:val="center"/>
            <w:hideMark/>
          </w:tcPr>
          <w:p w14:paraId="7FC1BBD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21</w:t>
            </w:r>
          </w:p>
        </w:tc>
        <w:tc>
          <w:tcPr>
            <w:tcW w:w="721" w:type="dxa"/>
            <w:noWrap/>
            <w:vAlign w:val="center"/>
            <w:hideMark/>
          </w:tcPr>
          <w:p w14:paraId="464F8FB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516</w:t>
            </w:r>
          </w:p>
        </w:tc>
        <w:tc>
          <w:tcPr>
            <w:tcW w:w="1044" w:type="dxa"/>
            <w:noWrap/>
            <w:vAlign w:val="center"/>
            <w:hideMark/>
          </w:tcPr>
          <w:p w14:paraId="7549B8F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592.700 - 609.400</w:t>
            </w:r>
          </w:p>
        </w:tc>
        <w:tc>
          <w:tcPr>
            <w:tcW w:w="1001" w:type="dxa"/>
            <w:noWrap/>
            <w:vAlign w:val="center"/>
            <w:hideMark/>
          </w:tcPr>
          <w:p w14:paraId="284AF41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10.617 - 11.141</w:t>
            </w:r>
          </w:p>
        </w:tc>
        <w:tc>
          <w:tcPr>
            <w:tcW w:w="1044" w:type="dxa"/>
            <w:noWrap/>
            <w:vAlign w:val="center"/>
            <w:hideMark/>
          </w:tcPr>
          <w:p w14:paraId="5E82EE1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53.200 - 57.400</w:t>
            </w:r>
          </w:p>
        </w:tc>
        <w:tc>
          <w:tcPr>
            <w:tcW w:w="987" w:type="dxa"/>
            <w:noWrap/>
            <w:vAlign w:val="center"/>
            <w:hideMark/>
          </w:tcPr>
          <w:p w14:paraId="5FF5037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0.373 - 0.387</w:t>
            </w:r>
          </w:p>
        </w:tc>
        <w:tc>
          <w:tcPr>
            <w:tcW w:w="1046" w:type="dxa"/>
            <w:noWrap/>
            <w:vAlign w:val="center"/>
            <w:hideMark/>
          </w:tcPr>
          <w:p w14:paraId="5592793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0.055 - 0.060</w:t>
            </w:r>
          </w:p>
        </w:tc>
        <w:tc>
          <w:tcPr>
            <w:tcW w:w="1046" w:type="dxa"/>
            <w:noWrap/>
            <w:vAlign w:val="center"/>
            <w:hideMark/>
          </w:tcPr>
          <w:p w14:paraId="6F4036E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0.237 - 0.261</w:t>
            </w:r>
          </w:p>
        </w:tc>
        <w:tc>
          <w:tcPr>
            <w:tcW w:w="1046" w:type="dxa"/>
            <w:noWrap/>
            <w:vAlign w:val="center"/>
            <w:hideMark/>
          </w:tcPr>
          <w:p w14:paraId="0D86F73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0.310 - 0.317</w:t>
            </w:r>
          </w:p>
        </w:tc>
        <w:tc>
          <w:tcPr>
            <w:tcW w:w="1046" w:type="dxa"/>
            <w:noWrap/>
            <w:vAlign w:val="center"/>
            <w:hideMark/>
          </w:tcPr>
          <w:p w14:paraId="0DC5B9F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r>
      <w:tr w:rsidR="00262FF0" w:rsidRPr="00984316" w14:paraId="598B049A"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565CCF8D"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Ono et al 2013</w:t>
            </w:r>
          </w:p>
        </w:tc>
        <w:tc>
          <w:tcPr>
            <w:tcW w:w="750" w:type="dxa"/>
            <w:vAlign w:val="center"/>
          </w:tcPr>
          <w:p w14:paraId="419331C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46EAA70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331635F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1095</w:t>
            </w:r>
          </w:p>
        </w:tc>
        <w:tc>
          <w:tcPr>
            <w:tcW w:w="530" w:type="dxa"/>
            <w:noWrap/>
            <w:vAlign w:val="center"/>
            <w:hideMark/>
          </w:tcPr>
          <w:p w14:paraId="76214C0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21</w:t>
            </w:r>
          </w:p>
        </w:tc>
        <w:tc>
          <w:tcPr>
            <w:tcW w:w="721" w:type="dxa"/>
            <w:noWrap/>
            <w:vAlign w:val="center"/>
            <w:hideMark/>
          </w:tcPr>
          <w:p w14:paraId="766F6A3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516</w:t>
            </w:r>
          </w:p>
        </w:tc>
        <w:tc>
          <w:tcPr>
            <w:tcW w:w="1044" w:type="dxa"/>
            <w:noWrap/>
            <w:vAlign w:val="center"/>
            <w:hideMark/>
          </w:tcPr>
          <w:p w14:paraId="2B4A6B3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500</w:t>
            </w:r>
          </w:p>
        </w:tc>
        <w:tc>
          <w:tcPr>
            <w:tcW w:w="1001" w:type="dxa"/>
            <w:noWrap/>
            <w:vAlign w:val="center"/>
          </w:tcPr>
          <w:p w14:paraId="60FFEF7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1044" w:type="dxa"/>
            <w:noWrap/>
            <w:vAlign w:val="center"/>
          </w:tcPr>
          <w:p w14:paraId="5592F4A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987" w:type="dxa"/>
            <w:noWrap/>
            <w:vAlign w:val="center"/>
            <w:hideMark/>
          </w:tcPr>
          <w:p w14:paraId="01BFD87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0.347 - 0.513</w:t>
            </w:r>
          </w:p>
        </w:tc>
        <w:tc>
          <w:tcPr>
            <w:tcW w:w="1046" w:type="dxa"/>
            <w:noWrap/>
            <w:vAlign w:val="center"/>
            <w:hideMark/>
          </w:tcPr>
          <w:p w14:paraId="37E069D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0 - 0.074</w:t>
            </w:r>
          </w:p>
        </w:tc>
        <w:tc>
          <w:tcPr>
            <w:tcW w:w="1046" w:type="dxa"/>
            <w:noWrap/>
            <w:vAlign w:val="center"/>
            <w:hideMark/>
          </w:tcPr>
          <w:p w14:paraId="3748DBF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0.196 - 0.347</w:t>
            </w:r>
          </w:p>
        </w:tc>
        <w:tc>
          <w:tcPr>
            <w:tcW w:w="1046" w:type="dxa"/>
            <w:noWrap/>
            <w:vAlign w:val="center"/>
            <w:hideMark/>
          </w:tcPr>
          <w:p w14:paraId="012C279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0.224 - 0.340</w:t>
            </w:r>
          </w:p>
        </w:tc>
        <w:tc>
          <w:tcPr>
            <w:tcW w:w="1046" w:type="dxa"/>
            <w:noWrap/>
            <w:vAlign w:val="center"/>
            <w:hideMark/>
          </w:tcPr>
          <w:p w14:paraId="15F7ABE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0 - 0.002</w:t>
            </w:r>
          </w:p>
        </w:tc>
      </w:tr>
      <w:tr w:rsidR="00262FF0" w:rsidRPr="00984316" w14:paraId="52E414DC"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453C700F"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Pastorelli et al 2021</w:t>
            </w:r>
          </w:p>
        </w:tc>
        <w:tc>
          <w:tcPr>
            <w:tcW w:w="750" w:type="dxa"/>
            <w:vAlign w:val="center"/>
          </w:tcPr>
          <w:p w14:paraId="3AA3C50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37CA14E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Mediterranean</w:t>
            </w:r>
          </w:p>
        </w:tc>
        <w:tc>
          <w:tcPr>
            <w:tcW w:w="706" w:type="dxa"/>
            <w:vAlign w:val="center"/>
          </w:tcPr>
          <w:p w14:paraId="5E91A63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365</w:t>
            </w:r>
          </w:p>
        </w:tc>
        <w:tc>
          <w:tcPr>
            <w:tcW w:w="530" w:type="dxa"/>
            <w:noWrap/>
            <w:vAlign w:val="center"/>
            <w:hideMark/>
          </w:tcPr>
          <w:p w14:paraId="14A21E7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9.200</w:t>
            </w:r>
          </w:p>
        </w:tc>
        <w:tc>
          <w:tcPr>
            <w:tcW w:w="721" w:type="dxa"/>
            <w:noWrap/>
            <w:vAlign w:val="center"/>
            <w:hideMark/>
          </w:tcPr>
          <w:p w14:paraId="2A78761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1273</w:t>
            </w:r>
          </w:p>
        </w:tc>
        <w:tc>
          <w:tcPr>
            <w:tcW w:w="1044" w:type="dxa"/>
            <w:noWrap/>
            <w:vAlign w:val="center"/>
            <w:hideMark/>
          </w:tcPr>
          <w:p w14:paraId="6A56C0D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500</w:t>
            </w:r>
          </w:p>
        </w:tc>
        <w:tc>
          <w:tcPr>
            <w:tcW w:w="1001" w:type="dxa"/>
            <w:noWrap/>
            <w:vAlign w:val="center"/>
            <w:hideMark/>
          </w:tcPr>
          <w:p w14:paraId="1D3107A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10.417</w:t>
            </w:r>
          </w:p>
        </w:tc>
        <w:tc>
          <w:tcPr>
            <w:tcW w:w="1044" w:type="dxa"/>
            <w:noWrap/>
            <w:vAlign w:val="center"/>
            <w:hideMark/>
          </w:tcPr>
          <w:p w14:paraId="7D0005D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48</w:t>
            </w:r>
          </w:p>
        </w:tc>
        <w:tc>
          <w:tcPr>
            <w:tcW w:w="987" w:type="dxa"/>
            <w:noWrap/>
            <w:vAlign w:val="center"/>
            <w:hideMark/>
          </w:tcPr>
          <w:p w14:paraId="04EDA17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0.465</w:t>
            </w:r>
          </w:p>
        </w:tc>
        <w:tc>
          <w:tcPr>
            <w:tcW w:w="1046" w:type="dxa"/>
            <w:noWrap/>
            <w:vAlign w:val="center"/>
            <w:hideMark/>
          </w:tcPr>
          <w:p w14:paraId="2B5906D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0.066</w:t>
            </w:r>
          </w:p>
        </w:tc>
        <w:tc>
          <w:tcPr>
            <w:tcW w:w="1046" w:type="dxa"/>
            <w:noWrap/>
            <w:vAlign w:val="center"/>
            <w:hideMark/>
          </w:tcPr>
          <w:p w14:paraId="1169069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0.315</w:t>
            </w:r>
          </w:p>
        </w:tc>
        <w:tc>
          <w:tcPr>
            <w:tcW w:w="1046" w:type="dxa"/>
            <w:noWrap/>
            <w:vAlign w:val="center"/>
            <w:hideMark/>
          </w:tcPr>
          <w:p w14:paraId="052E41B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0.122</w:t>
            </w:r>
          </w:p>
        </w:tc>
        <w:tc>
          <w:tcPr>
            <w:tcW w:w="1046" w:type="dxa"/>
            <w:noWrap/>
            <w:vAlign w:val="center"/>
            <w:hideMark/>
          </w:tcPr>
          <w:p w14:paraId="5A9CF80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0.033</w:t>
            </w:r>
          </w:p>
        </w:tc>
      </w:tr>
      <w:tr w:rsidR="00262FF0" w:rsidRPr="00984316" w14:paraId="26612006"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1301207B"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lastRenderedPageBreak/>
              <w:t>Preston et al. 2009</w:t>
            </w:r>
          </w:p>
        </w:tc>
        <w:tc>
          <w:tcPr>
            <w:tcW w:w="750" w:type="dxa"/>
            <w:vAlign w:val="center"/>
          </w:tcPr>
          <w:p w14:paraId="2D47B90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needle, leaf, grass, wood</w:t>
            </w:r>
          </w:p>
        </w:tc>
        <w:tc>
          <w:tcPr>
            <w:tcW w:w="908" w:type="dxa"/>
            <w:vAlign w:val="center"/>
          </w:tcPr>
          <w:p w14:paraId="3391C05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Cold Temperate</w:t>
            </w:r>
          </w:p>
        </w:tc>
        <w:tc>
          <w:tcPr>
            <w:tcW w:w="706" w:type="dxa"/>
            <w:vAlign w:val="center"/>
          </w:tcPr>
          <w:p w14:paraId="798CCD6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2190</w:t>
            </w:r>
          </w:p>
        </w:tc>
        <w:tc>
          <w:tcPr>
            <w:tcW w:w="530" w:type="dxa"/>
            <w:noWrap/>
            <w:vAlign w:val="center"/>
            <w:hideMark/>
          </w:tcPr>
          <w:p w14:paraId="29B0D5A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6.700</w:t>
            </w:r>
          </w:p>
        </w:tc>
        <w:tc>
          <w:tcPr>
            <w:tcW w:w="721" w:type="dxa"/>
            <w:noWrap/>
            <w:vAlign w:val="center"/>
            <w:hideMark/>
          </w:tcPr>
          <w:p w14:paraId="0001AE4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978</w:t>
            </w:r>
          </w:p>
        </w:tc>
        <w:tc>
          <w:tcPr>
            <w:tcW w:w="1044" w:type="dxa"/>
            <w:noWrap/>
            <w:vAlign w:val="center"/>
            <w:hideMark/>
          </w:tcPr>
          <w:p w14:paraId="5B88AE1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438 - 497</w:t>
            </w:r>
          </w:p>
        </w:tc>
        <w:tc>
          <w:tcPr>
            <w:tcW w:w="1001" w:type="dxa"/>
            <w:noWrap/>
            <w:vAlign w:val="center"/>
            <w:hideMark/>
          </w:tcPr>
          <w:p w14:paraId="258C8F3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0.400 - 12.800</w:t>
            </w:r>
          </w:p>
        </w:tc>
        <w:tc>
          <w:tcPr>
            <w:tcW w:w="1044" w:type="dxa"/>
            <w:noWrap/>
            <w:vAlign w:val="center"/>
            <w:hideMark/>
          </w:tcPr>
          <w:p w14:paraId="1C5E076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38.828 - 1182.500</w:t>
            </w:r>
          </w:p>
        </w:tc>
        <w:tc>
          <w:tcPr>
            <w:tcW w:w="987" w:type="dxa"/>
            <w:noWrap/>
            <w:vAlign w:val="center"/>
            <w:hideMark/>
          </w:tcPr>
          <w:p w14:paraId="5E4F6BA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0.374 - 0.698</w:t>
            </w:r>
          </w:p>
        </w:tc>
        <w:tc>
          <w:tcPr>
            <w:tcW w:w="1046" w:type="dxa"/>
            <w:noWrap/>
            <w:vAlign w:val="center"/>
            <w:hideMark/>
          </w:tcPr>
          <w:p w14:paraId="27E3144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0.003 - 0.082</w:t>
            </w:r>
          </w:p>
        </w:tc>
        <w:tc>
          <w:tcPr>
            <w:tcW w:w="1046" w:type="dxa"/>
            <w:noWrap/>
            <w:vAlign w:val="center"/>
            <w:hideMark/>
          </w:tcPr>
          <w:p w14:paraId="4D8DE3B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0.129 - 0.342</w:t>
            </w:r>
          </w:p>
        </w:tc>
        <w:tc>
          <w:tcPr>
            <w:tcW w:w="1046" w:type="dxa"/>
            <w:noWrap/>
            <w:vAlign w:val="center"/>
            <w:hideMark/>
          </w:tcPr>
          <w:p w14:paraId="57661AA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0 - 0.272</w:t>
            </w:r>
          </w:p>
        </w:tc>
        <w:tc>
          <w:tcPr>
            <w:tcW w:w="1046" w:type="dxa"/>
            <w:noWrap/>
            <w:vAlign w:val="center"/>
            <w:hideMark/>
          </w:tcPr>
          <w:p w14:paraId="031A635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0.002 - 0.039</w:t>
            </w:r>
          </w:p>
        </w:tc>
      </w:tr>
      <w:tr w:rsidR="00262FF0" w:rsidRPr="00984316" w14:paraId="1498D27F"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77165AD9" w14:textId="77777777" w:rsidR="00262FF0" w:rsidRPr="00984316" w:rsidRDefault="00262FF0" w:rsidP="00506092">
            <w:pPr>
              <w:rPr>
                <w:rFonts w:ascii="Calibri" w:eastAsia="Times New Roman" w:hAnsi="Calibri" w:cs="Calibri"/>
                <w:color w:val="000000"/>
                <w:sz w:val="18"/>
                <w:szCs w:val="18"/>
              </w:rPr>
            </w:pPr>
            <w:proofErr w:type="spellStart"/>
            <w:r w:rsidRPr="00984316">
              <w:rPr>
                <w:rFonts w:ascii="Calibri" w:eastAsia="Times New Roman" w:hAnsi="Calibri" w:cs="Calibri"/>
                <w:color w:val="000000"/>
                <w:sz w:val="18"/>
                <w:szCs w:val="18"/>
              </w:rPr>
              <w:t>Quideau</w:t>
            </w:r>
            <w:proofErr w:type="spellEnd"/>
            <w:r w:rsidRPr="00984316">
              <w:rPr>
                <w:rFonts w:ascii="Calibri" w:eastAsia="Times New Roman" w:hAnsi="Calibri" w:cs="Calibri"/>
                <w:color w:val="000000"/>
                <w:sz w:val="18"/>
                <w:szCs w:val="18"/>
              </w:rPr>
              <w:t xml:space="preserve"> et al 2005</w:t>
            </w:r>
          </w:p>
        </w:tc>
        <w:tc>
          <w:tcPr>
            <w:tcW w:w="750" w:type="dxa"/>
            <w:vAlign w:val="center"/>
          </w:tcPr>
          <w:p w14:paraId="2FA8316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627C8FA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5F9F622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733</w:t>
            </w:r>
          </w:p>
        </w:tc>
        <w:tc>
          <w:tcPr>
            <w:tcW w:w="530" w:type="dxa"/>
            <w:noWrap/>
            <w:vAlign w:val="center"/>
            <w:hideMark/>
          </w:tcPr>
          <w:p w14:paraId="0084D79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14.400</w:t>
            </w:r>
          </w:p>
        </w:tc>
        <w:tc>
          <w:tcPr>
            <w:tcW w:w="721" w:type="dxa"/>
            <w:noWrap/>
            <w:vAlign w:val="center"/>
            <w:hideMark/>
          </w:tcPr>
          <w:p w14:paraId="034EC36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678</w:t>
            </w:r>
          </w:p>
        </w:tc>
        <w:tc>
          <w:tcPr>
            <w:tcW w:w="1044" w:type="dxa"/>
            <w:noWrap/>
            <w:vAlign w:val="center"/>
            <w:hideMark/>
          </w:tcPr>
          <w:p w14:paraId="7FA9EA5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467 - 499</w:t>
            </w:r>
          </w:p>
        </w:tc>
        <w:tc>
          <w:tcPr>
            <w:tcW w:w="1001" w:type="dxa"/>
            <w:noWrap/>
            <w:vAlign w:val="center"/>
            <w:hideMark/>
          </w:tcPr>
          <w:p w14:paraId="3490780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6.970 - 8.836</w:t>
            </w:r>
          </w:p>
        </w:tc>
        <w:tc>
          <w:tcPr>
            <w:tcW w:w="1044" w:type="dxa"/>
            <w:noWrap/>
            <w:vAlign w:val="center"/>
            <w:hideMark/>
          </w:tcPr>
          <w:p w14:paraId="2559F42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55 - 68</w:t>
            </w:r>
          </w:p>
        </w:tc>
        <w:tc>
          <w:tcPr>
            <w:tcW w:w="987" w:type="dxa"/>
            <w:noWrap/>
            <w:vAlign w:val="center"/>
            <w:hideMark/>
          </w:tcPr>
          <w:p w14:paraId="06F8FBF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0.356 - 0.461</w:t>
            </w:r>
          </w:p>
        </w:tc>
        <w:tc>
          <w:tcPr>
            <w:tcW w:w="1046" w:type="dxa"/>
            <w:noWrap/>
            <w:vAlign w:val="center"/>
            <w:hideMark/>
          </w:tcPr>
          <w:p w14:paraId="18E75DF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0.047 - 0.058</w:t>
            </w:r>
          </w:p>
        </w:tc>
        <w:tc>
          <w:tcPr>
            <w:tcW w:w="1046" w:type="dxa"/>
            <w:noWrap/>
            <w:vAlign w:val="center"/>
            <w:hideMark/>
          </w:tcPr>
          <w:p w14:paraId="7F0BC24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0.199 - 0.269</w:t>
            </w:r>
          </w:p>
        </w:tc>
        <w:tc>
          <w:tcPr>
            <w:tcW w:w="1046" w:type="dxa"/>
            <w:noWrap/>
            <w:vAlign w:val="center"/>
            <w:hideMark/>
          </w:tcPr>
          <w:p w14:paraId="01286AC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0.175 - 0.290</w:t>
            </w:r>
          </w:p>
        </w:tc>
        <w:tc>
          <w:tcPr>
            <w:tcW w:w="1046" w:type="dxa"/>
            <w:noWrap/>
            <w:vAlign w:val="center"/>
            <w:hideMark/>
          </w:tcPr>
          <w:p w14:paraId="0694C6B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0.052 - 0.073</w:t>
            </w:r>
          </w:p>
        </w:tc>
      </w:tr>
      <w:tr w:rsidR="00262FF0" w:rsidRPr="00984316" w14:paraId="31C7A441"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45D019F3"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Sjöberg et al 2004</w:t>
            </w:r>
          </w:p>
        </w:tc>
        <w:tc>
          <w:tcPr>
            <w:tcW w:w="750" w:type="dxa"/>
            <w:vAlign w:val="center"/>
          </w:tcPr>
          <w:p w14:paraId="5B80689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needle</w:t>
            </w:r>
          </w:p>
        </w:tc>
        <w:tc>
          <w:tcPr>
            <w:tcW w:w="908" w:type="dxa"/>
            <w:vAlign w:val="center"/>
          </w:tcPr>
          <w:p w14:paraId="6839F2D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Cold Temperate</w:t>
            </w:r>
          </w:p>
        </w:tc>
        <w:tc>
          <w:tcPr>
            <w:tcW w:w="706" w:type="dxa"/>
            <w:vAlign w:val="center"/>
          </w:tcPr>
          <w:p w14:paraId="1226684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559</w:t>
            </w:r>
          </w:p>
        </w:tc>
        <w:tc>
          <w:tcPr>
            <w:tcW w:w="530" w:type="dxa"/>
            <w:noWrap/>
            <w:vAlign w:val="center"/>
            <w:hideMark/>
          </w:tcPr>
          <w:p w14:paraId="667BC99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7.600</w:t>
            </w:r>
          </w:p>
        </w:tc>
        <w:tc>
          <w:tcPr>
            <w:tcW w:w="721" w:type="dxa"/>
            <w:noWrap/>
            <w:vAlign w:val="center"/>
            <w:hideMark/>
          </w:tcPr>
          <w:p w14:paraId="35F125C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1440</w:t>
            </w:r>
          </w:p>
        </w:tc>
        <w:tc>
          <w:tcPr>
            <w:tcW w:w="1044" w:type="dxa"/>
            <w:noWrap/>
            <w:vAlign w:val="center"/>
            <w:hideMark/>
          </w:tcPr>
          <w:p w14:paraId="7F433C8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500</w:t>
            </w:r>
          </w:p>
        </w:tc>
        <w:tc>
          <w:tcPr>
            <w:tcW w:w="1001" w:type="dxa"/>
            <w:noWrap/>
            <w:vAlign w:val="center"/>
            <w:hideMark/>
          </w:tcPr>
          <w:p w14:paraId="5175DCD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9.091 - 21.739</w:t>
            </w:r>
          </w:p>
        </w:tc>
        <w:tc>
          <w:tcPr>
            <w:tcW w:w="1044" w:type="dxa"/>
            <w:noWrap/>
            <w:vAlign w:val="center"/>
            <w:hideMark/>
          </w:tcPr>
          <w:p w14:paraId="31A5D6D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23 - 55</w:t>
            </w:r>
          </w:p>
        </w:tc>
        <w:tc>
          <w:tcPr>
            <w:tcW w:w="987" w:type="dxa"/>
            <w:noWrap/>
            <w:vAlign w:val="center"/>
            <w:hideMark/>
          </w:tcPr>
          <w:p w14:paraId="422F821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0.412 - 0.431</w:t>
            </w:r>
          </w:p>
        </w:tc>
        <w:tc>
          <w:tcPr>
            <w:tcW w:w="1046" w:type="dxa"/>
            <w:noWrap/>
            <w:vAlign w:val="center"/>
            <w:hideMark/>
          </w:tcPr>
          <w:p w14:paraId="339EAEF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0.058 - 0.138</w:t>
            </w:r>
          </w:p>
        </w:tc>
        <w:tc>
          <w:tcPr>
            <w:tcW w:w="1046" w:type="dxa"/>
            <w:noWrap/>
            <w:vAlign w:val="center"/>
            <w:hideMark/>
          </w:tcPr>
          <w:p w14:paraId="69AAB77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0.318 - 0.359</w:t>
            </w:r>
          </w:p>
        </w:tc>
        <w:tc>
          <w:tcPr>
            <w:tcW w:w="1046" w:type="dxa"/>
            <w:noWrap/>
            <w:vAlign w:val="center"/>
            <w:hideMark/>
          </w:tcPr>
          <w:p w14:paraId="554DD8A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0.129 - 0.145</w:t>
            </w:r>
          </w:p>
        </w:tc>
        <w:tc>
          <w:tcPr>
            <w:tcW w:w="1046" w:type="dxa"/>
            <w:noWrap/>
            <w:vAlign w:val="center"/>
            <w:hideMark/>
          </w:tcPr>
          <w:p w14:paraId="267D58E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0.003 - 0.007</w:t>
            </w:r>
          </w:p>
        </w:tc>
      </w:tr>
      <w:tr w:rsidR="00262FF0" w:rsidRPr="00984316" w14:paraId="301C5E2D"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52F51666"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Wang et al 2013</w:t>
            </w:r>
          </w:p>
        </w:tc>
        <w:tc>
          <w:tcPr>
            <w:tcW w:w="750" w:type="dxa"/>
            <w:vAlign w:val="center"/>
          </w:tcPr>
          <w:p w14:paraId="1F69172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 roots</w:t>
            </w:r>
          </w:p>
        </w:tc>
        <w:tc>
          <w:tcPr>
            <w:tcW w:w="908" w:type="dxa"/>
            <w:vAlign w:val="center"/>
          </w:tcPr>
          <w:p w14:paraId="1DAA13A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20C1ABE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360</w:t>
            </w:r>
          </w:p>
        </w:tc>
        <w:tc>
          <w:tcPr>
            <w:tcW w:w="530" w:type="dxa"/>
            <w:noWrap/>
            <w:vAlign w:val="center"/>
            <w:hideMark/>
          </w:tcPr>
          <w:p w14:paraId="40EC0DB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21</w:t>
            </w:r>
          </w:p>
        </w:tc>
        <w:tc>
          <w:tcPr>
            <w:tcW w:w="721" w:type="dxa"/>
            <w:noWrap/>
            <w:vAlign w:val="center"/>
            <w:hideMark/>
          </w:tcPr>
          <w:p w14:paraId="3AD6EEB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1044" w:type="dxa"/>
            <w:noWrap/>
            <w:vAlign w:val="center"/>
            <w:hideMark/>
          </w:tcPr>
          <w:p w14:paraId="628F9B2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392.600 - 574.200</w:t>
            </w:r>
          </w:p>
        </w:tc>
        <w:tc>
          <w:tcPr>
            <w:tcW w:w="1001" w:type="dxa"/>
            <w:noWrap/>
            <w:vAlign w:val="center"/>
            <w:hideMark/>
          </w:tcPr>
          <w:p w14:paraId="3A40BA8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6 - 15.700</w:t>
            </w:r>
          </w:p>
        </w:tc>
        <w:tc>
          <w:tcPr>
            <w:tcW w:w="1044" w:type="dxa"/>
            <w:noWrap/>
            <w:vAlign w:val="center"/>
            <w:hideMark/>
          </w:tcPr>
          <w:p w14:paraId="6040BB3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33.083 - 80.483</w:t>
            </w:r>
          </w:p>
        </w:tc>
        <w:tc>
          <w:tcPr>
            <w:tcW w:w="987" w:type="dxa"/>
            <w:noWrap/>
            <w:vAlign w:val="center"/>
            <w:hideMark/>
          </w:tcPr>
          <w:p w14:paraId="2E59FAB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0.258 - 0.443</w:t>
            </w:r>
          </w:p>
        </w:tc>
        <w:tc>
          <w:tcPr>
            <w:tcW w:w="1046" w:type="dxa"/>
            <w:noWrap/>
            <w:vAlign w:val="center"/>
            <w:hideMark/>
          </w:tcPr>
          <w:p w14:paraId="4CF486B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0.039 - 0.096</w:t>
            </w:r>
          </w:p>
        </w:tc>
        <w:tc>
          <w:tcPr>
            <w:tcW w:w="1046" w:type="dxa"/>
            <w:noWrap/>
            <w:vAlign w:val="center"/>
            <w:hideMark/>
          </w:tcPr>
          <w:p w14:paraId="5BDFF4F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0.206 - 0.508</w:t>
            </w:r>
          </w:p>
        </w:tc>
        <w:tc>
          <w:tcPr>
            <w:tcW w:w="1046" w:type="dxa"/>
            <w:noWrap/>
            <w:vAlign w:val="center"/>
            <w:hideMark/>
          </w:tcPr>
          <w:p w14:paraId="39C5783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0.103 - 0.390</w:t>
            </w:r>
          </w:p>
        </w:tc>
        <w:tc>
          <w:tcPr>
            <w:tcW w:w="1046" w:type="dxa"/>
            <w:noWrap/>
            <w:vAlign w:val="center"/>
            <w:hideMark/>
          </w:tcPr>
          <w:p w14:paraId="67A13FE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0.020 - 0.054</w:t>
            </w:r>
          </w:p>
        </w:tc>
      </w:tr>
      <w:tr w:rsidR="00262FF0" w:rsidRPr="00AD4990" w14:paraId="0A9AFB23"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4B55AA1B"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Wang et al 2019</w:t>
            </w:r>
          </w:p>
        </w:tc>
        <w:tc>
          <w:tcPr>
            <w:tcW w:w="750" w:type="dxa"/>
            <w:vAlign w:val="center"/>
          </w:tcPr>
          <w:p w14:paraId="306BABC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2DA975D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591B7C3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450</w:t>
            </w:r>
          </w:p>
        </w:tc>
        <w:tc>
          <w:tcPr>
            <w:tcW w:w="530" w:type="dxa"/>
            <w:noWrap/>
            <w:vAlign w:val="center"/>
            <w:hideMark/>
          </w:tcPr>
          <w:p w14:paraId="0E786CF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19.880</w:t>
            </w:r>
          </w:p>
        </w:tc>
        <w:tc>
          <w:tcPr>
            <w:tcW w:w="721" w:type="dxa"/>
            <w:noWrap/>
            <w:vAlign w:val="center"/>
            <w:hideMark/>
          </w:tcPr>
          <w:p w14:paraId="3CFA3C8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1000</w:t>
            </w:r>
          </w:p>
        </w:tc>
        <w:tc>
          <w:tcPr>
            <w:tcW w:w="1044" w:type="dxa"/>
            <w:noWrap/>
            <w:vAlign w:val="center"/>
            <w:hideMark/>
          </w:tcPr>
          <w:p w14:paraId="66F0718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509 - 512</w:t>
            </w:r>
          </w:p>
        </w:tc>
        <w:tc>
          <w:tcPr>
            <w:tcW w:w="1001" w:type="dxa"/>
            <w:noWrap/>
            <w:vAlign w:val="center"/>
            <w:hideMark/>
          </w:tcPr>
          <w:p w14:paraId="31408FF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2.629 - 6</w:t>
            </w:r>
          </w:p>
        </w:tc>
        <w:tc>
          <w:tcPr>
            <w:tcW w:w="1044" w:type="dxa"/>
            <w:noWrap/>
            <w:vAlign w:val="center"/>
            <w:hideMark/>
          </w:tcPr>
          <w:p w14:paraId="14DF4EC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84.833 - 194.729</w:t>
            </w:r>
          </w:p>
        </w:tc>
        <w:tc>
          <w:tcPr>
            <w:tcW w:w="987" w:type="dxa"/>
            <w:noWrap/>
            <w:vAlign w:val="center"/>
            <w:hideMark/>
          </w:tcPr>
          <w:p w14:paraId="55DEA2B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0.188 - 0.219</w:t>
            </w:r>
          </w:p>
        </w:tc>
        <w:tc>
          <w:tcPr>
            <w:tcW w:w="1046" w:type="dxa"/>
            <w:noWrap/>
            <w:vAlign w:val="center"/>
            <w:hideMark/>
          </w:tcPr>
          <w:p w14:paraId="5914AEE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0.016 - 0.037</w:t>
            </w:r>
          </w:p>
        </w:tc>
        <w:tc>
          <w:tcPr>
            <w:tcW w:w="1046" w:type="dxa"/>
            <w:noWrap/>
            <w:vAlign w:val="center"/>
            <w:hideMark/>
          </w:tcPr>
          <w:p w14:paraId="0985BF4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0.456 - 0.486</w:t>
            </w:r>
          </w:p>
        </w:tc>
        <w:tc>
          <w:tcPr>
            <w:tcW w:w="1046" w:type="dxa"/>
            <w:noWrap/>
            <w:vAlign w:val="center"/>
            <w:hideMark/>
          </w:tcPr>
          <w:p w14:paraId="6B0738C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0.259 - 0.299</w:t>
            </w:r>
          </w:p>
        </w:tc>
        <w:tc>
          <w:tcPr>
            <w:tcW w:w="1046" w:type="dxa"/>
            <w:noWrap/>
            <w:vAlign w:val="center"/>
            <w:hideMark/>
          </w:tcPr>
          <w:p w14:paraId="0F1A9A37"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0.011 - 0.028</w:t>
            </w:r>
          </w:p>
        </w:tc>
      </w:tr>
    </w:tbl>
    <w:p w14:paraId="76A1284E" w14:textId="77777777" w:rsidR="00262FF0" w:rsidRDefault="00262FF0" w:rsidP="00262FF0"/>
    <w:p w14:paraId="5ADF566A" w14:textId="77777777" w:rsidR="00262FF0" w:rsidRDefault="00262FF0" w:rsidP="00575E6F"/>
    <w:p w14:paraId="1E259BB0" w14:textId="77777777" w:rsidR="00262FF0" w:rsidRDefault="00262FF0" w:rsidP="00575E6F"/>
    <w:p w14:paraId="6B06373E" w14:textId="77777777" w:rsidR="00BC285E" w:rsidRDefault="00BC285E" w:rsidP="0021276C">
      <w:pPr>
        <w:pStyle w:val="Heading1"/>
        <w:numPr>
          <w:ilvl w:val="0"/>
          <w:numId w:val="0"/>
        </w:numPr>
        <w:sectPr w:rsidR="00BC285E" w:rsidSect="00262FF0">
          <w:pgSz w:w="15840" w:h="12240" w:orient="landscape"/>
          <w:pgMar w:top="1440" w:right="1440" w:bottom="1440" w:left="1440" w:header="720" w:footer="720" w:gutter="0"/>
          <w:cols w:space="720"/>
          <w:docGrid w:linePitch="360"/>
        </w:sectPr>
      </w:pPr>
    </w:p>
    <w:p w14:paraId="1B4C6DEC" w14:textId="77777777" w:rsidR="00C81734" w:rsidRPr="004C6E15" w:rsidRDefault="00C81734" w:rsidP="00877C03">
      <w:pPr>
        <w:pStyle w:val="Heading1"/>
        <w:numPr>
          <w:ilvl w:val="0"/>
          <w:numId w:val="0"/>
        </w:numPr>
      </w:pPr>
    </w:p>
    <w:sectPr w:rsidR="00C81734" w:rsidRPr="004C6E15" w:rsidSect="00BC285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tefano Manzoni" w:date="2025-06-01T08:01:00Z" w:initials="SM">
    <w:p w14:paraId="01D59A4C" w14:textId="73526C27" w:rsidR="002A1CC4" w:rsidRDefault="002A1CC4">
      <w:pPr>
        <w:pStyle w:val="CommentText"/>
      </w:pPr>
      <w:r>
        <w:rPr>
          <w:rStyle w:val="CommentReference"/>
        </w:rPr>
        <w:annotationRef/>
      </w:r>
      <w:r>
        <w:t>I gave it a try</w:t>
      </w:r>
      <w:r w:rsidR="001B06BA">
        <w:t xml:space="preserve">—now 250 </w:t>
      </w:r>
      <w:r w:rsidR="001B06BA">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 w:author="Chakrawal, Arjun" w:date="2025-06-29T10:59:00Z" w:initials="AC">
    <w:p w14:paraId="77C295E5" w14:textId="77777777" w:rsidR="007D1D95" w:rsidRDefault="007D1D95" w:rsidP="007D1D95">
      <w:pPr>
        <w:pStyle w:val="CommentText"/>
      </w:pPr>
      <w:r>
        <w:rPr>
          <w:rStyle w:val="CommentReference"/>
        </w:rPr>
        <w:annotationRef/>
      </w:r>
      <w:r>
        <w:t xml:space="preserve">When talking about adaptation strategy, I used N retention, and when N retention factor, I changed this to N recycling efficiency. This way I had to make minimal changes to text and no change to figures. . </w:t>
      </w:r>
    </w:p>
  </w:comment>
  <w:comment w:id="12" w:author="Stefano Manzoni" w:date="2025-06-01T11:08:00Z" w:initials="SM">
    <w:p w14:paraId="2A751E04" w14:textId="29197538" w:rsidR="004E41DD" w:rsidRDefault="004E41DD">
      <w:pPr>
        <w:pStyle w:val="CommentText"/>
      </w:pPr>
      <w:r>
        <w:rPr>
          <w:rStyle w:val="CommentReference"/>
        </w:rPr>
        <w:annotationRef/>
      </w:r>
      <w:r>
        <w:t>Move above where the process is described? By now the readers should now the rationale, so I would limit the descriptions of the scenarios to a list of model features.</w:t>
      </w:r>
    </w:p>
  </w:comment>
  <w:comment w:id="13" w:author="Chakrawal, Arjun" w:date="2025-06-12T10:16:00Z" w:initials="AC">
    <w:p w14:paraId="38A0FCD1" w14:textId="77777777" w:rsidR="00BC4510" w:rsidRDefault="00BC4510" w:rsidP="00BC4510">
      <w:pPr>
        <w:pStyle w:val="CommentText"/>
      </w:pPr>
      <w:r>
        <w:rPr>
          <w:rStyle w:val="CommentReference"/>
        </w:rPr>
        <w:annotationRef/>
      </w:r>
      <w:r>
        <w:t xml:space="preserve">The second model scenario is motivated from incorporating costs of the producing ligninolytic enzymes for uptake of lignin like compound for microbial growth and maintenance (del Cerro et al., 2021). We refer this scenario as “NPWE: no protection with oxidative enzyme cost” maintains unaltered decomposition rates for carbohydrates and proteins despite the presence of lignin, but assumes a C cost for oxidative enzyme production, leading to a proportional reduction in CUE. </w:t>
      </w:r>
    </w:p>
  </w:comment>
  <w:comment w:id="27" w:author="Stefano Manzoni" w:date="2025-06-30T09:51:00Z" w:initials="SM">
    <w:p w14:paraId="5F41C45D" w14:textId="77777777" w:rsidR="00643120" w:rsidRDefault="00643120">
      <w:pPr>
        <w:pStyle w:val="CommentText"/>
      </w:pPr>
      <w:r>
        <w:rPr>
          <w:rStyle w:val="CommentReference"/>
        </w:rPr>
        <w:annotationRef/>
      </w:r>
      <w:r>
        <w:t>But the mass loss rates were slower than in other scenarios—why?</w:t>
      </w:r>
      <w:r w:rsidR="00A10B3B">
        <w:t xml:space="preserve"> Is it because of necromass recycling?</w:t>
      </w:r>
    </w:p>
    <w:p w14:paraId="50271692" w14:textId="77777777" w:rsidR="00A10B3B" w:rsidRDefault="00A10B3B">
      <w:pPr>
        <w:pStyle w:val="CommentText"/>
      </w:pPr>
    </w:p>
    <w:p w14:paraId="49310BF8" w14:textId="0BEFEFC6" w:rsidR="00A10B3B" w:rsidRDefault="00A10B3B">
      <w:pPr>
        <w:pStyle w:val="CommentText"/>
      </w:pPr>
      <w:r>
        <w:t>Now the text does not reflect the ranking of mass loss so a</w:t>
      </w:r>
      <w:r w:rsidR="00DC64A2">
        <w:t xml:space="preserve"> short </w:t>
      </w:r>
      <w:r>
        <w:t>explanation is needed</w:t>
      </w:r>
    </w:p>
  </w:comment>
  <w:comment w:id="42" w:author="Stefano Manzoni" w:date="2025-06-01T22:16:00Z" w:initials="SM">
    <w:p w14:paraId="2FDEC9B9" w14:textId="3F98319F" w:rsidR="00200219" w:rsidRDefault="00200219">
      <w:pPr>
        <w:pStyle w:val="CommentText"/>
      </w:pPr>
      <w:r>
        <w:rPr>
          <w:rStyle w:val="CommentReference"/>
        </w:rPr>
        <w:annotationRef/>
      </w:r>
      <w:r>
        <w:t>Same result when using a minimal litter decomposition model (attached to my email)</w:t>
      </w:r>
    </w:p>
  </w:comment>
  <w:comment w:id="43" w:author="Chakrawal, Arjun" w:date="2025-06-29T11:05:00Z" w:initials="AC">
    <w:p w14:paraId="2D6393DA" w14:textId="77777777" w:rsidR="007D1D95" w:rsidRDefault="007D1D95" w:rsidP="007D1D95">
      <w:pPr>
        <w:pStyle w:val="CommentText"/>
      </w:pPr>
      <w:r>
        <w:rPr>
          <w:rStyle w:val="CommentReference"/>
        </w:rPr>
        <w:annotationRef/>
      </w:r>
      <w:r>
        <w:t>Is there a DOI that we can cite?</w:t>
      </w:r>
    </w:p>
  </w:comment>
  <w:comment w:id="44" w:author="Stefano Manzoni" w:date="2025-06-30T21:16:00Z" w:initials="SM">
    <w:p w14:paraId="2A0049CE" w14:textId="77777777" w:rsidR="00DC64A2" w:rsidRDefault="00DC64A2">
      <w:pPr>
        <w:pStyle w:val="CommentText"/>
      </w:pPr>
      <w:r>
        <w:rPr>
          <w:rStyle w:val="CommentReference"/>
        </w:rPr>
        <w:annotationRef/>
      </w:r>
      <w:r>
        <w:t xml:space="preserve">Nope, it’s in review, but the full citation is: </w:t>
      </w:r>
    </w:p>
    <w:p w14:paraId="65F81366" w14:textId="77777777" w:rsidR="00DC64A2" w:rsidRDefault="00DC64A2">
      <w:pPr>
        <w:pStyle w:val="CommentText"/>
      </w:pPr>
    </w:p>
    <w:p w14:paraId="212DC9ED" w14:textId="76FC8EF4" w:rsidR="00DC64A2" w:rsidRDefault="00DC64A2">
      <w:pPr>
        <w:pStyle w:val="CommentText"/>
      </w:pPr>
      <w:r w:rsidRPr="00DC64A2">
        <w:t>Manzoni S., Siegenthaler M., Ghersheen S., Lindahl B. D., and M. Spohn</w:t>
      </w:r>
      <w:r>
        <w:t xml:space="preserve"> (in review)</w:t>
      </w:r>
      <w:r w:rsidRPr="00DC64A2">
        <w:t>. More efficient nitrogen recycling or less efficient carbon use to decompose nitrogen-poor residues?</w:t>
      </w:r>
    </w:p>
  </w:comment>
  <w:comment w:id="80" w:author="Stefano Manzoni" w:date="2025-06-30T18:14:00Z" w:initials="SM">
    <w:p w14:paraId="7DFFDD13" w14:textId="77777777" w:rsidR="002F3E38" w:rsidRDefault="002F3E38">
      <w:pPr>
        <w:pStyle w:val="CommentText"/>
      </w:pPr>
      <w:r>
        <w:rPr>
          <w:rStyle w:val="CommentReference"/>
        </w:rPr>
        <w:annotationRef/>
      </w:r>
      <w:r>
        <w:t>Now you changed terminology—shall we keep either “kinetic parameters” or “kinetic rate constants”?</w:t>
      </w:r>
    </w:p>
    <w:p w14:paraId="72BD316C" w14:textId="77777777" w:rsidR="002F3E38" w:rsidRDefault="002F3E38">
      <w:pPr>
        <w:pStyle w:val="CommentText"/>
      </w:pPr>
    </w:p>
    <w:p w14:paraId="2017CFDE" w14:textId="5A33632E" w:rsidR="002F3E38" w:rsidRDefault="002F3E38">
      <w:pPr>
        <w:pStyle w:val="CommentText"/>
      </w:pPr>
      <w:r>
        <w:t>I vote for the latter!</w:t>
      </w:r>
    </w:p>
  </w:comment>
  <w:comment w:id="81" w:author="Stefano Manzoni" w:date="2025-06-30T20:47:00Z" w:initials="SM">
    <w:p w14:paraId="618CA465" w14:textId="1F298438" w:rsidR="00184B4E" w:rsidRDefault="00184B4E">
      <w:pPr>
        <w:pStyle w:val="CommentText"/>
      </w:pPr>
      <w:r>
        <w:rPr>
          <w:rStyle w:val="CommentReference"/>
        </w:rPr>
        <w:annotationRef/>
      </w:r>
      <w:r>
        <w:t>We assumed protein k = carbohydrate k, so not sure including a comparison with protein k adds much</w:t>
      </w:r>
    </w:p>
  </w:comment>
  <w:comment w:id="88" w:author="Stefano Manzoni" w:date="2025-06-30T21:48:00Z" w:initials="SM">
    <w:p w14:paraId="19574042" w14:textId="49CF47B4" w:rsidR="00EE4E41" w:rsidRDefault="00EE4E41">
      <w:pPr>
        <w:pStyle w:val="CommentText"/>
      </w:pPr>
      <w:r>
        <w:rPr>
          <w:rStyle w:val="CommentReference"/>
        </w:rPr>
        <w:annotationRef/>
      </w:r>
      <w:r>
        <w:t>Can we explain some of this large variability with climatic conditions at the site? The idea was that with detailed chemical classes we could get more ‘universal’ k values, but sites still differ in many ways, probably causing some of the variability</w:t>
      </w:r>
    </w:p>
  </w:comment>
  <w:comment w:id="89" w:author="Stefano Manzoni" w:date="2025-06-30T20:46:00Z" w:initials="SM">
    <w:p w14:paraId="688EDDC6" w14:textId="06E8FB67" w:rsidR="00184B4E" w:rsidRDefault="00184B4E">
      <w:pPr>
        <w:pStyle w:val="CommentText"/>
      </w:pPr>
      <w:r>
        <w:rPr>
          <w:rStyle w:val="CommentReference"/>
        </w:rPr>
        <w:annotationRef/>
      </w:r>
      <w:r>
        <w:t>Keep?</w:t>
      </w:r>
      <w:r w:rsidR="00EE4E41">
        <w:t xml:space="preserve"> (now not shown in figure)</w:t>
      </w:r>
    </w:p>
  </w:comment>
  <w:comment w:id="100" w:author="Stefano Manzoni" w:date="2025-06-30T21:23:00Z" w:initials="SM">
    <w:p w14:paraId="6347FD09" w14:textId="4FD7DE72" w:rsidR="00DC64A2" w:rsidRDefault="00DC64A2">
      <w:pPr>
        <w:pStyle w:val="CommentText"/>
      </w:pPr>
      <w:r>
        <w:rPr>
          <w:rStyle w:val="CommentReference"/>
        </w:rPr>
        <w:annotationRef/>
      </w:r>
      <w:r>
        <w:t>What is more/less comparable are the estimates of the fractions, rather than the approach per se</w:t>
      </w:r>
    </w:p>
  </w:comment>
  <w:comment w:id="108" w:author="Stefano Manzoni" w:date="2025-06-30T21:25:00Z" w:initials="SM">
    <w:p w14:paraId="7C8DFAE6" w14:textId="2C8DCDB7" w:rsidR="00DC64A2" w:rsidRDefault="00DC64A2">
      <w:pPr>
        <w:pStyle w:val="CommentText"/>
      </w:pPr>
      <w:r>
        <w:rPr>
          <w:rStyle w:val="CommentReference"/>
        </w:rPr>
        <w:annotationRef/>
      </w:r>
      <w:r>
        <w:t>??</w:t>
      </w:r>
    </w:p>
  </w:comment>
  <w:comment w:id="114" w:author="Stefano Manzoni" w:date="2025-06-30T21:27:00Z" w:initials="SM">
    <w:p w14:paraId="4E7FC3BB" w14:textId="77777777" w:rsidR="00A84153" w:rsidRDefault="00A84153" w:rsidP="00A84153">
      <w:pPr>
        <w:pStyle w:val="CommentText"/>
      </w:pPr>
      <w:r>
        <w:rPr>
          <w:rStyle w:val="CommentReference"/>
        </w:rPr>
        <w:annotationRef/>
      </w:r>
      <w:r>
        <w:t xml:space="preserve">It felt some comments were needed regarding this comparison. A </w:t>
      </w:r>
      <w:r>
        <w:t>more ‘fair’ comparison would be based on the same litter, but analyzed with the three different approaches, but that is not what we are doing here</w:t>
      </w:r>
    </w:p>
  </w:comment>
  <w:comment w:id="116" w:author="Stefano Manzoni" w:date="2025-06-30T20:50:00Z" w:initials="SM">
    <w:p w14:paraId="1684B953" w14:textId="77777777" w:rsidR="00A84153" w:rsidRDefault="00A84153" w:rsidP="00A84153">
      <w:pPr>
        <w:pStyle w:val="CommentText"/>
      </w:pPr>
      <w:r>
        <w:rPr>
          <w:rStyle w:val="CommentReference"/>
        </w:rPr>
        <w:annotationRef/>
      </w:r>
      <w:r>
        <w:t>Correct? Please re-phrase as needed!</w:t>
      </w:r>
    </w:p>
  </w:comment>
  <w:comment w:id="150" w:author="Stefano Manzoni" w:date="2025-06-30T21:32:00Z" w:initials="SM">
    <w:p w14:paraId="653EF090" w14:textId="77777777" w:rsidR="00A84153" w:rsidRDefault="00A84153">
      <w:pPr>
        <w:pStyle w:val="CommentText"/>
      </w:pPr>
      <w:r>
        <w:rPr>
          <w:rStyle w:val="CommentReference"/>
        </w:rPr>
        <w:annotationRef/>
      </w:r>
      <w:r>
        <w:t xml:space="preserve">Accepted today :-D </w:t>
      </w:r>
    </w:p>
    <w:p w14:paraId="2983F180" w14:textId="77777777" w:rsidR="00A84153" w:rsidRDefault="00A84153">
      <w:pPr>
        <w:pStyle w:val="CommentText"/>
      </w:pPr>
    </w:p>
    <w:p w14:paraId="3A4744B0" w14:textId="57081662" w:rsidR="00A84153" w:rsidRDefault="00A84153">
      <w:pPr>
        <w:pStyle w:val="CommentText"/>
      </w:pPr>
      <w:r w:rsidRPr="00A84153">
        <w:t>Ghersheen S., Manzoni S., Spohn M., and B. D. Lindahl (2025). Modelling mycelial responses to nitrogen limitation during litter decomposition. Soil Biology and Biochemistry.</w:t>
      </w:r>
    </w:p>
  </w:comment>
  <w:comment w:id="152" w:author="Stefano Manzoni" w:date="2025-06-30T21:47:00Z" w:initials="SM">
    <w:p w14:paraId="3A966193" w14:textId="3E5E25BD" w:rsidR="00EE4E41" w:rsidRDefault="00EE4E41">
      <w:pPr>
        <w:pStyle w:val="CommentText"/>
      </w:pPr>
      <w:r>
        <w:rPr>
          <w:rStyle w:val="CommentReference"/>
        </w:rPr>
        <w:annotationRef/>
      </w:r>
      <w:r>
        <w:t>Hopefully I interpreted correctly</w:t>
      </w:r>
    </w:p>
  </w:comment>
  <w:comment w:id="156" w:author="Stefano Manzoni" w:date="2025-06-30T21:54:00Z" w:initials="SM">
    <w:p w14:paraId="1E077F33" w14:textId="78D789DC" w:rsidR="00EE4E41" w:rsidRDefault="00EE4E41">
      <w:pPr>
        <w:pStyle w:val="CommentText"/>
      </w:pPr>
      <w:r>
        <w:rPr>
          <w:rStyle w:val="CommentReference"/>
        </w:rPr>
        <w:annotationRef/>
      </w:r>
      <w:r>
        <w:t>I wonder if that’s thanks to high external N (max N immobilization is estimated from the data so nothing you can change…)</w:t>
      </w:r>
    </w:p>
  </w:comment>
  <w:comment w:id="160" w:author="Stefano Manzoni" w:date="2025-06-30T21:57:00Z" w:initials="SM">
    <w:p w14:paraId="11DC05A6" w14:textId="384B88A2" w:rsidR="00303EC8" w:rsidRDefault="00303EC8">
      <w:pPr>
        <w:pStyle w:val="CommentText"/>
      </w:pPr>
      <w:r>
        <w:rPr>
          <w:rStyle w:val="CommentReference"/>
        </w:rPr>
        <w:annotationRef/>
      </w:r>
      <w:r>
        <w:t>The statement is general, not just models used in LSMs…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1D59A4C" w15:done="0"/>
  <w15:commentEx w15:paraId="77C295E5" w15:done="0"/>
  <w15:commentEx w15:paraId="2A751E04" w15:done="1"/>
  <w15:commentEx w15:paraId="38A0FCD1" w15:paraIdParent="2A751E04" w15:done="1"/>
  <w15:commentEx w15:paraId="49310BF8" w15:done="0"/>
  <w15:commentEx w15:paraId="2FDEC9B9" w15:done="0"/>
  <w15:commentEx w15:paraId="2D6393DA" w15:paraIdParent="2FDEC9B9" w15:done="0"/>
  <w15:commentEx w15:paraId="212DC9ED" w15:paraIdParent="2FDEC9B9" w15:done="0"/>
  <w15:commentEx w15:paraId="2017CFDE" w15:done="0"/>
  <w15:commentEx w15:paraId="618CA465" w15:done="0"/>
  <w15:commentEx w15:paraId="19574042" w15:done="0"/>
  <w15:commentEx w15:paraId="688EDDC6" w15:done="0"/>
  <w15:commentEx w15:paraId="6347FD09" w15:done="0"/>
  <w15:commentEx w15:paraId="7C8DFAE6" w15:done="0"/>
  <w15:commentEx w15:paraId="4E7FC3BB" w15:done="0"/>
  <w15:commentEx w15:paraId="1684B953" w15:done="0"/>
  <w15:commentEx w15:paraId="3A4744B0" w15:done="0"/>
  <w15:commentEx w15:paraId="3A966193" w15:done="0"/>
  <w15:commentEx w15:paraId="1E077F33" w15:done="0"/>
  <w15:commentEx w15:paraId="11DC05A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BE68762" w16cex:dateUtc="2025-06-01T06:01:00Z"/>
  <w16cex:commentExtensible w16cex:durableId="7ACA1BCB" w16cex:dateUtc="2025-06-29T17:59:00Z"/>
  <w16cex:commentExtensible w16cex:durableId="2BE6B331" w16cex:dateUtc="2025-06-01T09:08:00Z"/>
  <w16cex:commentExtensible w16cex:durableId="15EE44F6" w16cex:dateUtc="2025-06-12T17:16:00Z"/>
  <w16cex:commentExtensible w16cex:durableId="2C0CDCBD" w16cex:dateUtc="2025-06-30T07:51:00Z"/>
  <w16cex:commentExtensible w16cex:durableId="2BE74FB9" w16cex:dateUtc="2025-06-01T20:16:00Z"/>
  <w16cex:commentExtensible w16cex:durableId="4CB3BABC" w16cex:dateUtc="2025-06-29T18:05:00Z"/>
  <w16cex:commentExtensible w16cex:durableId="2C0D7D17" w16cex:dateUtc="2025-06-30T19:16:00Z"/>
  <w16cex:commentExtensible w16cex:durableId="2C0D527F" w16cex:dateUtc="2025-06-30T16:14:00Z"/>
  <w16cex:commentExtensible w16cex:durableId="2C0D7648" w16cex:dateUtc="2025-06-30T18:47:00Z"/>
  <w16cex:commentExtensible w16cex:durableId="2C0D84AB" w16cex:dateUtc="2025-06-30T19:48:00Z"/>
  <w16cex:commentExtensible w16cex:durableId="2C0D7640" w16cex:dateUtc="2025-06-30T18:46:00Z"/>
  <w16cex:commentExtensible w16cex:durableId="2C0D7EE9" w16cex:dateUtc="2025-06-30T19:23:00Z"/>
  <w16cex:commentExtensible w16cex:durableId="2C0D7F2C" w16cex:dateUtc="2025-06-30T19:25:00Z"/>
  <w16cex:commentExtensible w16cex:durableId="2C0D7FAB" w16cex:dateUtc="2025-06-30T19:27:00Z"/>
  <w16cex:commentExtensible w16cex:durableId="2C0D7715" w16cex:dateUtc="2025-06-30T18:50:00Z"/>
  <w16cex:commentExtensible w16cex:durableId="2C0D80FF" w16cex:dateUtc="2025-06-30T19:32:00Z"/>
  <w16cex:commentExtensible w16cex:durableId="2C0D8461" w16cex:dateUtc="2025-06-30T19:47:00Z"/>
  <w16cex:commentExtensible w16cex:durableId="2C0D8615" w16cex:dateUtc="2025-06-30T19:54:00Z"/>
  <w16cex:commentExtensible w16cex:durableId="2C0D86CF" w16cex:dateUtc="2025-06-30T19: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1D59A4C" w16cid:durableId="2BE68762"/>
  <w16cid:commentId w16cid:paraId="77C295E5" w16cid:durableId="7ACA1BCB"/>
  <w16cid:commentId w16cid:paraId="2A751E04" w16cid:durableId="2BE6B331"/>
  <w16cid:commentId w16cid:paraId="38A0FCD1" w16cid:durableId="15EE44F6"/>
  <w16cid:commentId w16cid:paraId="49310BF8" w16cid:durableId="2C0CDCBD"/>
  <w16cid:commentId w16cid:paraId="2FDEC9B9" w16cid:durableId="2BE74FB9"/>
  <w16cid:commentId w16cid:paraId="2D6393DA" w16cid:durableId="4CB3BABC"/>
  <w16cid:commentId w16cid:paraId="212DC9ED" w16cid:durableId="2C0D7D17"/>
  <w16cid:commentId w16cid:paraId="2017CFDE" w16cid:durableId="2C0D527F"/>
  <w16cid:commentId w16cid:paraId="618CA465" w16cid:durableId="2C0D7648"/>
  <w16cid:commentId w16cid:paraId="19574042" w16cid:durableId="2C0D84AB"/>
  <w16cid:commentId w16cid:paraId="688EDDC6" w16cid:durableId="2C0D7640"/>
  <w16cid:commentId w16cid:paraId="6347FD09" w16cid:durableId="2C0D7EE9"/>
  <w16cid:commentId w16cid:paraId="7C8DFAE6" w16cid:durableId="2C0D7F2C"/>
  <w16cid:commentId w16cid:paraId="4E7FC3BB" w16cid:durableId="2C0D7FAB"/>
  <w16cid:commentId w16cid:paraId="1684B953" w16cid:durableId="2C0D7715"/>
  <w16cid:commentId w16cid:paraId="3A4744B0" w16cid:durableId="2C0D80FF"/>
  <w16cid:commentId w16cid:paraId="3A966193" w16cid:durableId="2C0D8461"/>
  <w16cid:commentId w16cid:paraId="1E077F33" w16cid:durableId="2C0D8615"/>
  <w16cid:commentId w16cid:paraId="11DC05A6" w16cid:durableId="2C0D86C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197403"/>
    <w:multiLevelType w:val="hybridMultilevel"/>
    <w:tmpl w:val="C50E35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3822D0C"/>
    <w:multiLevelType w:val="hybridMultilevel"/>
    <w:tmpl w:val="AFA27C7E"/>
    <w:lvl w:ilvl="0" w:tplc="12801D4E">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7B262E5B"/>
    <w:multiLevelType w:val="multilevel"/>
    <w:tmpl w:val="49BE54FA"/>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6394"/>
        </w:tabs>
        <w:ind w:left="360" w:hanging="360"/>
      </w:pPr>
      <w:rPr>
        <w:rFonts w:hint="default"/>
      </w:rPr>
    </w:lvl>
    <w:lvl w:ilvl="2">
      <w:start w:val="1"/>
      <w:numFmt w:val="decimal"/>
      <w:pStyle w:val="Heading3"/>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num w:numId="1" w16cid:durableId="1254164909">
    <w:abstractNumId w:val="2"/>
  </w:num>
  <w:num w:numId="2" w16cid:durableId="750079727">
    <w:abstractNumId w:val="0"/>
  </w:num>
  <w:num w:numId="3" w16cid:durableId="1039161527">
    <w:abstractNumId w:val="1"/>
  </w:num>
  <w:num w:numId="4" w16cid:durableId="645548875">
    <w:abstractNumId w:val="2"/>
  </w:num>
  <w:num w:numId="5" w16cid:durableId="635573624">
    <w:abstractNumId w:val="2"/>
  </w:num>
  <w:num w:numId="6" w16cid:durableId="1676422696">
    <w:abstractNumId w:val="2"/>
  </w:num>
  <w:num w:numId="7" w16cid:durableId="2108310814">
    <w:abstractNumId w:val="2"/>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efano Manzoni">
    <w15:presenceInfo w15:providerId="AD" w15:userId="S::smanz@win.su.se::b56c3737-9eb1-4bed-86e6-0073fcf4b88b"/>
  </w15:person>
  <w15:person w15:author="Chakrawal, Arjun">
    <w15:presenceInfo w15:providerId="AD" w15:userId="S::arjun.chakrawal@pnnl.gov::1b69a048-c6a1-4e41-816d-1e92891910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rA0NzA0MzQyNbUwMLVU0lEKTi0uzszPAykwMawFAGGqgIAtAAAA"/>
  </w:docVars>
  <w:rsids>
    <w:rsidRoot w:val="0075689C"/>
    <w:rsid w:val="0000006B"/>
    <w:rsid w:val="000009A9"/>
    <w:rsid w:val="00000B43"/>
    <w:rsid w:val="000019EE"/>
    <w:rsid w:val="00001A3E"/>
    <w:rsid w:val="0000214C"/>
    <w:rsid w:val="00002E1F"/>
    <w:rsid w:val="00003F1B"/>
    <w:rsid w:val="000041BE"/>
    <w:rsid w:val="0000440C"/>
    <w:rsid w:val="000044E3"/>
    <w:rsid w:val="000047C5"/>
    <w:rsid w:val="00005951"/>
    <w:rsid w:val="00005B4D"/>
    <w:rsid w:val="0000673B"/>
    <w:rsid w:val="00006E23"/>
    <w:rsid w:val="00007346"/>
    <w:rsid w:val="000078D3"/>
    <w:rsid w:val="0001050D"/>
    <w:rsid w:val="0001057D"/>
    <w:rsid w:val="00011809"/>
    <w:rsid w:val="000123B1"/>
    <w:rsid w:val="0001274D"/>
    <w:rsid w:val="00012938"/>
    <w:rsid w:val="00012D4A"/>
    <w:rsid w:val="00013080"/>
    <w:rsid w:val="000130F3"/>
    <w:rsid w:val="00013190"/>
    <w:rsid w:val="0001331F"/>
    <w:rsid w:val="00013608"/>
    <w:rsid w:val="00013BA7"/>
    <w:rsid w:val="00013BBF"/>
    <w:rsid w:val="00014BBD"/>
    <w:rsid w:val="00014D3F"/>
    <w:rsid w:val="00015A35"/>
    <w:rsid w:val="00015FF1"/>
    <w:rsid w:val="0001646B"/>
    <w:rsid w:val="000167EE"/>
    <w:rsid w:val="0001705B"/>
    <w:rsid w:val="000172FF"/>
    <w:rsid w:val="00017B40"/>
    <w:rsid w:val="000204D9"/>
    <w:rsid w:val="000206A3"/>
    <w:rsid w:val="00020A4B"/>
    <w:rsid w:val="00020A91"/>
    <w:rsid w:val="000219AD"/>
    <w:rsid w:val="00021B2E"/>
    <w:rsid w:val="000227A2"/>
    <w:rsid w:val="00022CFC"/>
    <w:rsid w:val="00022E02"/>
    <w:rsid w:val="00022E82"/>
    <w:rsid w:val="00023130"/>
    <w:rsid w:val="000237DD"/>
    <w:rsid w:val="000240F8"/>
    <w:rsid w:val="00024B73"/>
    <w:rsid w:val="00024F37"/>
    <w:rsid w:val="000252A4"/>
    <w:rsid w:val="0002539E"/>
    <w:rsid w:val="00026B38"/>
    <w:rsid w:val="00026FF8"/>
    <w:rsid w:val="00027502"/>
    <w:rsid w:val="00030408"/>
    <w:rsid w:val="0003086B"/>
    <w:rsid w:val="0003094C"/>
    <w:rsid w:val="00030B25"/>
    <w:rsid w:val="00031537"/>
    <w:rsid w:val="000331A2"/>
    <w:rsid w:val="000331AD"/>
    <w:rsid w:val="000335B2"/>
    <w:rsid w:val="000339A2"/>
    <w:rsid w:val="00033F3F"/>
    <w:rsid w:val="00033F58"/>
    <w:rsid w:val="000347A0"/>
    <w:rsid w:val="0003677F"/>
    <w:rsid w:val="00036E59"/>
    <w:rsid w:val="0003719B"/>
    <w:rsid w:val="000409C6"/>
    <w:rsid w:val="00041AC0"/>
    <w:rsid w:val="00042140"/>
    <w:rsid w:val="00042543"/>
    <w:rsid w:val="000427BD"/>
    <w:rsid w:val="00042954"/>
    <w:rsid w:val="00043003"/>
    <w:rsid w:val="00043A51"/>
    <w:rsid w:val="00043EC9"/>
    <w:rsid w:val="00044CE2"/>
    <w:rsid w:val="00045866"/>
    <w:rsid w:val="00045BD6"/>
    <w:rsid w:val="00046377"/>
    <w:rsid w:val="00046445"/>
    <w:rsid w:val="0004683C"/>
    <w:rsid w:val="00046A98"/>
    <w:rsid w:val="00046D5D"/>
    <w:rsid w:val="00046DD7"/>
    <w:rsid w:val="00047205"/>
    <w:rsid w:val="000473F1"/>
    <w:rsid w:val="00047E9F"/>
    <w:rsid w:val="00047F9F"/>
    <w:rsid w:val="0005058B"/>
    <w:rsid w:val="00050E12"/>
    <w:rsid w:val="000511D7"/>
    <w:rsid w:val="00051B12"/>
    <w:rsid w:val="00051B20"/>
    <w:rsid w:val="00052538"/>
    <w:rsid w:val="0005285D"/>
    <w:rsid w:val="00053288"/>
    <w:rsid w:val="00053A8B"/>
    <w:rsid w:val="00053F67"/>
    <w:rsid w:val="000541BA"/>
    <w:rsid w:val="00054532"/>
    <w:rsid w:val="00055534"/>
    <w:rsid w:val="00055A44"/>
    <w:rsid w:val="00055EE5"/>
    <w:rsid w:val="000564A6"/>
    <w:rsid w:val="000564F0"/>
    <w:rsid w:val="0005690E"/>
    <w:rsid w:val="000569BA"/>
    <w:rsid w:val="00056D88"/>
    <w:rsid w:val="000573C2"/>
    <w:rsid w:val="00060277"/>
    <w:rsid w:val="000607F2"/>
    <w:rsid w:val="00060E23"/>
    <w:rsid w:val="00060F0F"/>
    <w:rsid w:val="00061BE5"/>
    <w:rsid w:val="00061F43"/>
    <w:rsid w:val="00063805"/>
    <w:rsid w:val="0006395A"/>
    <w:rsid w:val="000644B8"/>
    <w:rsid w:val="00064A60"/>
    <w:rsid w:val="000650F3"/>
    <w:rsid w:val="000656AE"/>
    <w:rsid w:val="00065780"/>
    <w:rsid w:val="00066A14"/>
    <w:rsid w:val="00067F06"/>
    <w:rsid w:val="0007007E"/>
    <w:rsid w:val="00070DE8"/>
    <w:rsid w:val="0007173E"/>
    <w:rsid w:val="00071ACB"/>
    <w:rsid w:val="00071E7C"/>
    <w:rsid w:val="00072593"/>
    <w:rsid w:val="00072728"/>
    <w:rsid w:val="00072BB6"/>
    <w:rsid w:val="00072D1D"/>
    <w:rsid w:val="00073011"/>
    <w:rsid w:val="0007351E"/>
    <w:rsid w:val="00073B92"/>
    <w:rsid w:val="00073C59"/>
    <w:rsid w:val="00074125"/>
    <w:rsid w:val="0007437B"/>
    <w:rsid w:val="000747F5"/>
    <w:rsid w:val="0007539E"/>
    <w:rsid w:val="000755CB"/>
    <w:rsid w:val="00075D83"/>
    <w:rsid w:val="00075EBE"/>
    <w:rsid w:val="00076068"/>
    <w:rsid w:val="00076301"/>
    <w:rsid w:val="00076C66"/>
    <w:rsid w:val="00076DA2"/>
    <w:rsid w:val="00076EAB"/>
    <w:rsid w:val="00077FE1"/>
    <w:rsid w:val="000800AA"/>
    <w:rsid w:val="000803F2"/>
    <w:rsid w:val="00080471"/>
    <w:rsid w:val="000805FC"/>
    <w:rsid w:val="0008063A"/>
    <w:rsid w:val="00080736"/>
    <w:rsid w:val="0008150D"/>
    <w:rsid w:val="00081590"/>
    <w:rsid w:val="00081892"/>
    <w:rsid w:val="0008265F"/>
    <w:rsid w:val="00082D74"/>
    <w:rsid w:val="0008315F"/>
    <w:rsid w:val="00083833"/>
    <w:rsid w:val="00084784"/>
    <w:rsid w:val="0008481F"/>
    <w:rsid w:val="00084D47"/>
    <w:rsid w:val="00085CDE"/>
    <w:rsid w:val="00087877"/>
    <w:rsid w:val="000879CF"/>
    <w:rsid w:val="00087D53"/>
    <w:rsid w:val="00087E21"/>
    <w:rsid w:val="0009011C"/>
    <w:rsid w:val="000903E8"/>
    <w:rsid w:val="0009075D"/>
    <w:rsid w:val="00091921"/>
    <w:rsid w:val="00091D41"/>
    <w:rsid w:val="0009326E"/>
    <w:rsid w:val="00093355"/>
    <w:rsid w:val="0009385A"/>
    <w:rsid w:val="00093FB0"/>
    <w:rsid w:val="00093FEF"/>
    <w:rsid w:val="00094049"/>
    <w:rsid w:val="00094373"/>
    <w:rsid w:val="00094C38"/>
    <w:rsid w:val="000953C9"/>
    <w:rsid w:val="00095CA4"/>
    <w:rsid w:val="00096145"/>
    <w:rsid w:val="00096B36"/>
    <w:rsid w:val="00096F3E"/>
    <w:rsid w:val="000A0047"/>
    <w:rsid w:val="000A19B4"/>
    <w:rsid w:val="000A200C"/>
    <w:rsid w:val="000A2819"/>
    <w:rsid w:val="000A2936"/>
    <w:rsid w:val="000A39EF"/>
    <w:rsid w:val="000A3E25"/>
    <w:rsid w:val="000A4075"/>
    <w:rsid w:val="000A48C7"/>
    <w:rsid w:val="000A5176"/>
    <w:rsid w:val="000A51AD"/>
    <w:rsid w:val="000A5415"/>
    <w:rsid w:val="000A5F7E"/>
    <w:rsid w:val="000A6122"/>
    <w:rsid w:val="000A79C4"/>
    <w:rsid w:val="000A7CBF"/>
    <w:rsid w:val="000A7EC3"/>
    <w:rsid w:val="000B001B"/>
    <w:rsid w:val="000B0ADF"/>
    <w:rsid w:val="000B0B84"/>
    <w:rsid w:val="000B12C2"/>
    <w:rsid w:val="000B13A3"/>
    <w:rsid w:val="000B1461"/>
    <w:rsid w:val="000B20E7"/>
    <w:rsid w:val="000B218A"/>
    <w:rsid w:val="000B2217"/>
    <w:rsid w:val="000B320A"/>
    <w:rsid w:val="000B3930"/>
    <w:rsid w:val="000B421E"/>
    <w:rsid w:val="000B43D9"/>
    <w:rsid w:val="000B4487"/>
    <w:rsid w:val="000B4E21"/>
    <w:rsid w:val="000B599C"/>
    <w:rsid w:val="000B59D2"/>
    <w:rsid w:val="000B6029"/>
    <w:rsid w:val="000B72C1"/>
    <w:rsid w:val="000C024A"/>
    <w:rsid w:val="000C0345"/>
    <w:rsid w:val="000C04C4"/>
    <w:rsid w:val="000C0E93"/>
    <w:rsid w:val="000C137F"/>
    <w:rsid w:val="000C1931"/>
    <w:rsid w:val="000C1DF0"/>
    <w:rsid w:val="000C2176"/>
    <w:rsid w:val="000C3A87"/>
    <w:rsid w:val="000C3E8E"/>
    <w:rsid w:val="000C3F7E"/>
    <w:rsid w:val="000C413F"/>
    <w:rsid w:val="000C5D4D"/>
    <w:rsid w:val="000C60EF"/>
    <w:rsid w:val="000C6351"/>
    <w:rsid w:val="000C6888"/>
    <w:rsid w:val="000C6E70"/>
    <w:rsid w:val="000C75D0"/>
    <w:rsid w:val="000C7732"/>
    <w:rsid w:val="000D1369"/>
    <w:rsid w:val="000D21EC"/>
    <w:rsid w:val="000D233B"/>
    <w:rsid w:val="000D282B"/>
    <w:rsid w:val="000D3B4A"/>
    <w:rsid w:val="000D3C62"/>
    <w:rsid w:val="000D51C8"/>
    <w:rsid w:val="000D5B0E"/>
    <w:rsid w:val="000D6660"/>
    <w:rsid w:val="000D772D"/>
    <w:rsid w:val="000D7D23"/>
    <w:rsid w:val="000D7E28"/>
    <w:rsid w:val="000E0000"/>
    <w:rsid w:val="000E1245"/>
    <w:rsid w:val="000E12DB"/>
    <w:rsid w:val="000E133E"/>
    <w:rsid w:val="000E2503"/>
    <w:rsid w:val="000E2521"/>
    <w:rsid w:val="000E254E"/>
    <w:rsid w:val="000E279F"/>
    <w:rsid w:val="000E33A5"/>
    <w:rsid w:val="000E38E1"/>
    <w:rsid w:val="000E3D3D"/>
    <w:rsid w:val="000E3F4C"/>
    <w:rsid w:val="000E69A0"/>
    <w:rsid w:val="000E69AC"/>
    <w:rsid w:val="000E6A82"/>
    <w:rsid w:val="000E6AFB"/>
    <w:rsid w:val="000E7EDB"/>
    <w:rsid w:val="000F0C5F"/>
    <w:rsid w:val="000F0EA3"/>
    <w:rsid w:val="000F1D58"/>
    <w:rsid w:val="000F22EA"/>
    <w:rsid w:val="000F274D"/>
    <w:rsid w:val="000F2976"/>
    <w:rsid w:val="000F2CFF"/>
    <w:rsid w:val="000F2DD6"/>
    <w:rsid w:val="000F3634"/>
    <w:rsid w:val="000F4FEE"/>
    <w:rsid w:val="000F5069"/>
    <w:rsid w:val="000F5200"/>
    <w:rsid w:val="000F550A"/>
    <w:rsid w:val="000F59E1"/>
    <w:rsid w:val="000F5CC0"/>
    <w:rsid w:val="000F615C"/>
    <w:rsid w:val="000F6531"/>
    <w:rsid w:val="000F6601"/>
    <w:rsid w:val="000F6627"/>
    <w:rsid w:val="000F6703"/>
    <w:rsid w:val="000F6C42"/>
    <w:rsid w:val="000F6EE8"/>
    <w:rsid w:val="000F72F2"/>
    <w:rsid w:val="00100B55"/>
    <w:rsid w:val="00101079"/>
    <w:rsid w:val="00101DD4"/>
    <w:rsid w:val="001026CF"/>
    <w:rsid w:val="00102D11"/>
    <w:rsid w:val="0010354E"/>
    <w:rsid w:val="00103722"/>
    <w:rsid w:val="00104D47"/>
    <w:rsid w:val="00105535"/>
    <w:rsid w:val="00105773"/>
    <w:rsid w:val="001059C1"/>
    <w:rsid w:val="00105D87"/>
    <w:rsid w:val="00106AC8"/>
    <w:rsid w:val="00106C43"/>
    <w:rsid w:val="00106FA9"/>
    <w:rsid w:val="00106FDF"/>
    <w:rsid w:val="00107FDE"/>
    <w:rsid w:val="001101E9"/>
    <w:rsid w:val="001102EC"/>
    <w:rsid w:val="00110C6D"/>
    <w:rsid w:val="00110F9D"/>
    <w:rsid w:val="00111357"/>
    <w:rsid w:val="00111FAE"/>
    <w:rsid w:val="00112868"/>
    <w:rsid w:val="0011414B"/>
    <w:rsid w:val="0011579D"/>
    <w:rsid w:val="001158F1"/>
    <w:rsid w:val="00115D16"/>
    <w:rsid w:val="00116B34"/>
    <w:rsid w:val="00116C94"/>
    <w:rsid w:val="00116D6E"/>
    <w:rsid w:val="00116DCD"/>
    <w:rsid w:val="00117A7E"/>
    <w:rsid w:val="00120930"/>
    <w:rsid w:val="00120B71"/>
    <w:rsid w:val="00121E43"/>
    <w:rsid w:val="00121F7C"/>
    <w:rsid w:val="0012251C"/>
    <w:rsid w:val="0012254E"/>
    <w:rsid w:val="00123992"/>
    <w:rsid w:val="0012409E"/>
    <w:rsid w:val="00124BEF"/>
    <w:rsid w:val="00124E7D"/>
    <w:rsid w:val="00126309"/>
    <w:rsid w:val="00126876"/>
    <w:rsid w:val="00126A99"/>
    <w:rsid w:val="00127067"/>
    <w:rsid w:val="00127499"/>
    <w:rsid w:val="0012750B"/>
    <w:rsid w:val="00130317"/>
    <w:rsid w:val="00130790"/>
    <w:rsid w:val="001307F9"/>
    <w:rsid w:val="001309B5"/>
    <w:rsid w:val="001312F9"/>
    <w:rsid w:val="0013187F"/>
    <w:rsid w:val="0013218A"/>
    <w:rsid w:val="001325FB"/>
    <w:rsid w:val="001336BB"/>
    <w:rsid w:val="00133A0B"/>
    <w:rsid w:val="00133B76"/>
    <w:rsid w:val="00133CAF"/>
    <w:rsid w:val="001343FD"/>
    <w:rsid w:val="00135814"/>
    <w:rsid w:val="001359C0"/>
    <w:rsid w:val="001359C2"/>
    <w:rsid w:val="00135B1F"/>
    <w:rsid w:val="001367D4"/>
    <w:rsid w:val="00136B98"/>
    <w:rsid w:val="00136C38"/>
    <w:rsid w:val="00137971"/>
    <w:rsid w:val="00137F05"/>
    <w:rsid w:val="00140456"/>
    <w:rsid w:val="0014087B"/>
    <w:rsid w:val="00140B6C"/>
    <w:rsid w:val="001415C0"/>
    <w:rsid w:val="00142927"/>
    <w:rsid w:val="00142DA0"/>
    <w:rsid w:val="00143039"/>
    <w:rsid w:val="001435E2"/>
    <w:rsid w:val="00143E75"/>
    <w:rsid w:val="00145439"/>
    <w:rsid w:val="00145721"/>
    <w:rsid w:val="00146363"/>
    <w:rsid w:val="001464C0"/>
    <w:rsid w:val="00146883"/>
    <w:rsid w:val="001469EF"/>
    <w:rsid w:val="00146E93"/>
    <w:rsid w:val="0014796A"/>
    <w:rsid w:val="00147BB0"/>
    <w:rsid w:val="00150858"/>
    <w:rsid w:val="00151B21"/>
    <w:rsid w:val="00151F50"/>
    <w:rsid w:val="00152551"/>
    <w:rsid w:val="00152818"/>
    <w:rsid w:val="00152A76"/>
    <w:rsid w:val="00152E1F"/>
    <w:rsid w:val="001554E7"/>
    <w:rsid w:val="00155BF5"/>
    <w:rsid w:val="00156D24"/>
    <w:rsid w:val="00156EF5"/>
    <w:rsid w:val="00157376"/>
    <w:rsid w:val="0016010F"/>
    <w:rsid w:val="0016021D"/>
    <w:rsid w:val="00160483"/>
    <w:rsid w:val="00160A2F"/>
    <w:rsid w:val="0016113B"/>
    <w:rsid w:val="00161CBE"/>
    <w:rsid w:val="001621B8"/>
    <w:rsid w:val="001622AB"/>
    <w:rsid w:val="00162AE1"/>
    <w:rsid w:val="00162BAC"/>
    <w:rsid w:val="00162E04"/>
    <w:rsid w:val="00162ECD"/>
    <w:rsid w:val="00163B3C"/>
    <w:rsid w:val="00163C50"/>
    <w:rsid w:val="00163D40"/>
    <w:rsid w:val="00163E11"/>
    <w:rsid w:val="001641C3"/>
    <w:rsid w:val="00164220"/>
    <w:rsid w:val="00164946"/>
    <w:rsid w:val="00164C86"/>
    <w:rsid w:val="001650B5"/>
    <w:rsid w:val="00165736"/>
    <w:rsid w:val="00165C51"/>
    <w:rsid w:val="0016660C"/>
    <w:rsid w:val="00166946"/>
    <w:rsid w:val="00167067"/>
    <w:rsid w:val="0016752E"/>
    <w:rsid w:val="00167C13"/>
    <w:rsid w:val="001708B3"/>
    <w:rsid w:val="00172904"/>
    <w:rsid w:val="00174365"/>
    <w:rsid w:val="00174B79"/>
    <w:rsid w:val="00176815"/>
    <w:rsid w:val="0017693E"/>
    <w:rsid w:val="00177128"/>
    <w:rsid w:val="001771EE"/>
    <w:rsid w:val="001777AF"/>
    <w:rsid w:val="00177D3A"/>
    <w:rsid w:val="00177ED1"/>
    <w:rsid w:val="00177FFA"/>
    <w:rsid w:val="00180583"/>
    <w:rsid w:val="00180784"/>
    <w:rsid w:val="001825C1"/>
    <w:rsid w:val="00182D33"/>
    <w:rsid w:val="00183071"/>
    <w:rsid w:val="00183235"/>
    <w:rsid w:val="001834A7"/>
    <w:rsid w:val="001836ED"/>
    <w:rsid w:val="00183761"/>
    <w:rsid w:val="001837B7"/>
    <w:rsid w:val="00183F5E"/>
    <w:rsid w:val="00184B4E"/>
    <w:rsid w:val="00184D01"/>
    <w:rsid w:val="00185F86"/>
    <w:rsid w:val="00186257"/>
    <w:rsid w:val="00186ACD"/>
    <w:rsid w:val="001876B7"/>
    <w:rsid w:val="00187C72"/>
    <w:rsid w:val="00187DB2"/>
    <w:rsid w:val="00187DF5"/>
    <w:rsid w:val="001900DE"/>
    <w:rsid w:val="00190273"/>
    <w:rsid w:val="001903C9"/>
    <w:rsid w:val="001904CD"/>
    <w:rsid w:val="00190852"/>
    <w:rsid w:val="00190D5A"/>
    <w:rsid w:val="0019285B"/>
    <w:rsid w:val="001933CC"/>
    <w:rsid w:val="0019451C"/>
    <w:rsid w:val="00195C03"/>
    <w:rsid w:val="001966F7"/>
    <w:rsid w:val="00196AD5"/>
    <w:rsid w:val="00196C90"/>
    <w:rsid w:val="00196CF0"/>
    <w:rsid w:val="0019734A"/>
    <w:rsid w:val="00197A24"/>
    <w:rsid w:val="001A0104"/>
    <w:rsid w:val="001A015E"/>
    <w:rsid w:val="001A04A6"/>
    <w:rsid w:val="001A104D"/>
    <w:rsid w:val="001A1843"/>
    <w:rsid w:val="001A1B8F"/>
    <w:rsid w:val="001A2814"/>
    <w:rsid w:val="001A2B7F"/>
    <w:rsid w:val="001A2C59"/>
    <w:rsid w:val="001A2E22"/>
    <w:rsid w:val="001A3DA4"/>
    <w:rsid w:val="001A3E69"/>
    <w:rsid w:val="001A3F4B"/>
    <w:rsid w:val="001A46D0"/>
    <w:rsid w:val="001A48C3"/>
    <w:rsid w:val="001A4C66"/>
    <w:rsid w:val="001A4F13"/>
    <w:rsid w:val="001A5277"/>
    <w:rsid w:val="001A5812"/>
    <w:rsid w:val="001A5A1D"/>
    <w:rsid w:val="001A624C"/>
    <w:rsid w:val="001A63ED"/>
    <w:rsid w:val="001A6BA0"/>
    <w:rsid w:val="001A74BA"/>
    <w:rsid w:val="001A7564"/>
    <w:rsid w:val="001B0123"/>
    <w:rsid w:val="001B06BA"/>
    <w:rsid w:val="001B0937"/>
    <w:rsid w:val="001B09C3"/>
    <w:rsid w:val="001B0AC6"/>
    <w:rsid w:val="001B126B"/>
    <w:rsid w:val="001B1508"/>
    <w:rsid w:val="001B233C"/>
    <w:rsid w:val="001B3C02"/>
    <w:rsid w:val="001B5B9E"/>
    <w:rsid w:val="001B5DB9"/>
    <w:rsid w:val="001B5E28"/>
    <w:rsid w:val="001B711B"/>
    <w:rsid w:val="001B7286"/>
    <w:rsid w:val="001B740E"/>
    <w:rsid w:val="001C0118"/>
    <w:rsid w:val="001C0AF2"/>
    <w:rsid w:val="001C0B29"/>
    <w:rsid w:val="001C11E2"/>
    <w:rsid w:val="001C14D7"/>
    <w:rsid w:val="001C1AA0"/>
    <w:rsid w:val="001C22CA"/>
    <w:rsid w:val="001C33ED"/>
    <w:rsid w:val="001C37F8"/>
    <w:rsid w:val="001C3CEC"/>
    <w:rsid w:val="001C3E75"/>
    <w:rsid w:val="001C47E7"/>
    <w:rsid w:val="001C4E60"/>
    <w:rsid w:val="001C5282"/>
    <w:rsid w:val="001C5513"/>
    <w:rsid w:val="001C55E2"/>
    <w:rsid w:val="001C585D"/>
    <w:rsid w:val="001C6FC4"/>
    <w:rsid w:val="001C7347"/>
    <w:rsid w:val="001C7624"/>
    <w:rsid w:val="001D000A"/>
    <w:rsid w:val="001D1134"/>
    <w:rsid w:val="001D11F8"/>
    <w:rsid w:val="001D2C47"/>
    <w:rsid w:val="001D310E"/>
    <w:rsid w:val="001D34EF"/>
    <w:rsid w:val="001D3CFD"/>
    <w:rsid w:val="001D46F8"/>
    <w:rsid w:val="001D53CE"/>
    <w:rsid w:val="001D5738"/>
    <w:rsid w:val="001D5ED1"/>
    <w:rsid w:val="001D6101"/>
    <w:rsid w:val="001D619B"/>
    <w:rsid w:val="001D6DD8"/>
    <w:rsid w:val="001D6E17"/>
    <w:rsid w:val="001D6E72"/>
    <w:rsid w:val="001D7124"/>
    <w:rsid w:val="001D72A1"/>
    <w:rsid w:val="001D7377"/>
    <w:rsid w:val="001D73CE"/>
    <w:rsid w:val="001D7FE0"/>
    <w:rsid w:val="001E01D3"/>
    <w:rsid w:val="001E022D"/>
    <w:rsid w:val="001E0D47"/>
    <w:rsid w:val="001E1BFF"/>
    <w:rsid w:val="001E1C70"/>
    <w:rsid w:val="001E1D29"/>
    <w:rsid w:val="001E245C"/>
    <w:rsid w:val="001E27AB"/>
    <w:rsid w:val="001E2841"/>
    <w:rsid w:val="001E2869"/>
    <w:rsid w:val="001E2BB2"/>
    <w:rsid w:val="001E3045"/>
    <w:rsid w:val="001E308E"/>
    <w:rsid w:val="001E444B"/>
    <w:rsid w:val="001E44CE"/>
    <w:rsid w:val="001E4B8E"/>
    <w:rsid w:val="001E4D86"/>
    <w:rsid w:val="001E51B5"/>
    <w:rsid w:val="001E54C7"/>
    <w:rsid w:val="001E5DCA"/>
    <w:rsid w:val="001E637D"/>
    <w:rsid w:val="001E6D1B"/>
    <w:rsid w:val="001E70C5"/>
    <w:rsid w:val="001E7750"/>
    <w:rsid w:val="001E7982"/>
    <w:rsid w:val="001E7A20"/>
    <w:rsid w:val="001E7C1F"/>
    <w:rsid w:val="001E7FC2"/>
    <w:rsid w:val="001F0318"/>
    <w:rsid w:val="001F0B14"/>
    <w:rsid w:val="001F1195"/>
    <w:rsid w:val="001F12EB"/>
    <w:rsid w:val="001F14A2"/>
    <w:rsid w:val="001F201B"/>
    <w:rsid w:val="001F2879"/>
    <w:rsid w:val="001F35D6"/>
    <w:rsid w:val="001F37BA"/>
    <w:rsid w:val="001F3F00"/>
    <w:rsid w:val="001F4D69"/>
    <w:rsid w:val="001F52E3"/>
    <w:rsid w:val="001F5E47"/>
    <w:rsid w:val="001F7579"/>
    <w:rsid w:val="00200111"/>
    <w:rsid w:val="00200219"/>
    <w:rsid w:val="00200D2C"/>
    <w:rsid w:val="0020139F"/>
    <w:rsid w:val="00201DBA"/>
    <w:rsid w:val="00201E16"/>
    <w:rsid w:val="00202140"/>
    <w:rsid w:val="002022EA"/>
    <w:rsid w:val="002028A3"/>
    <w:rsid w:val="002031A9"/>
    <w:rsid w:val="00203775"/>
    <w:rsid w:val="002038DA"/>
    <w:rsid w:val="00204236"/>
    <w:rsid w:val="0020480A"/>
    <w:rsid w:val="00204812"/>
    <w:rsid w:val="00205D62"/>
    <w:rsid w:val="002077B3"/>
    <w:rsid w:val="00207AF1"/>
    <w:rsid w:val="0021083D"/>
    <w:rsid w:val="00210FC5"/>
    <w:rsid w:val="0021190F"/>
    <w:rsid w:val="00211B36"/>
    <w:rsid w:val="00211F9E"/>
    <w:rsid w:val="0021207A"/>
    <w:rsid w:val="0021276C"/>
    <w:rsid w:val="00212C42"/>
    <w:rsid w:val="002144C6"/>
    <w:rsid w:val="002149A4"/>
    <w:rsid w:val="00214BDA"/>
    <w:rsid w:val="00215703"/>
    <w:rsid w:val="00215A51"/>
    <w:rsid w:val="00215EEF"/>
    <w:rsid w:val="00216255"/>
    <w:rsid w:val="00217016"/>
    <w:rsid w:val="002178A8"/>
    <w:rsid w:val="00217AE5"/>
    <w:rsid w:val="0022008B"/>
    <w:rsid w:val="00220EC0"/>
    <w:rsid w:val="00221882"/>
    <w:rsid w:val="00221A9F"/>
    <w:rsid w:val="00222135"/>
    <w:rsid w:val="002226D0"/>
    <w:rsid w:val="0022307C"/>
    <w:rsid w:val="00223545"/>
    <w:rsid w:val="00224BE6"/>
    <w:rsid w:val="0022513E"/>
    <w:rsid w:val="00225206"/>
    <w:rsid w:val="00225C80"/>
    <w:rsid w:val="00225C99"/>
    <w:rsid w:val="00225E23"/>
    <w:rsid w:val="002260D9"/>
    <w:rsid w:val="0022622C"/>
    <w:rsid w:val="00226260"/>
    <w:rsid w:val="00226312"/>
    <w:rsid w:val="00226363"/>
    <w:rsid w:val="002263A1"/>
    <w:rsid w:val="00230173"/>
    <w:rsid w:val="00230382"/>
    <w:rsid w:val="0023042C"/>
    <w:rsid w:val="00230C09"/>
    <w:rsid w:val="00231557"/>
    <w:rsid w:val="00231D91"/>
    <w:rsid w:val="00231EF3"/>
    <w:rsid w:val="0023213F"/>
    <w:rsid w:val="002321D8"/>
    <w:rsid w:val="00232BA4"/>
    <w:rsid w:val="00232F9C"/>
    <w:rsid w:val="00233310"/>
    <w:rsid w:val="00233B80"/>
    <w:rsid w:val="00233F7F"/>
    <w:rsid w:val="0023412B"/>
    <w:rsid w:val="002341C9"/>
    <w:rsid w:val="00234F69"/>
    <w:rsid w:val="0023563B"/>
    <w:rsid w:val="0023576E"/>
    <w:rsid w:val="00236160"/>
    <w:rsid w:val="002363B4"/>
    <w:rsid w:val="0023649B"/>
    <w:rsid w:val="00236996"/>
    <w:rsid w:val="002369B8"/>
    <w:rsid w:val="00236DC5"/>
    <w:rsid w:val="002371AA"/>
    <w:rsid w:val="0023735E"/>
    <w:rsid w:val="002373EA"/>
    <w:rsid w:val="002376BF"/>
    <w:rsid w:val="002376CB"/>
    <w:rsid w:val="00240B5C"/>
    <w:rsid w:val="00241604"/>
    <w:rsid w:val="002422C3"/>
    <w:rsid w:val="0024264C"/>
    <w:rsid w:val="00242A0F"/>
    <w:rsid w:val="0024306E"/>
    <w:rsid w:val="002430E9"/>
    <w:rsid w:val="002434CF"/>
    <w:rsid w:val="00243DCC"/>
    <w:rsid w:val="002449F2"/>
    <w:rsid w:val="00244D43"/>
    <w:rsid w:val="00245BAA"/>
    <w:rsid w:val="00245C28"/>
    <w:rsid w:val="00246737"/>
    <w:rsid w:val="00247580"/>
    <w:rsid w:val="0025062E"/>
    <w:rsid w:val="00250B27"/>
    <w:rsid w:val="00250D93"/>
    <w:rsid w:val="00251149"/>
    <w:rsid w:val="00251614"/>
    <w:rsid w:val="00251691"/>
    <w:rsid w:val="002517E0"/>
    <w:rsid w:val="00251E21"/>
    <w:rsid w:val="00252950"/>
    <w:rsid w:val="002536CB"/>
    <w:rsid w:val="00253DB8"/>
    <w:rsid w:val="00253EBB"/>
    <w:rsid w:val="00253F1C"/>
    <w:rsid w:val="002548AE"/>
    <w:rsid w:val="00254907"/>
    <w:rsid w:val="0025504E"/>
    <w:rsid w:val="00255D26"/>
    <w:rsid w:val="00255EC8"/>
    <w:rsid w:val="00256545"/>
    <w:rsid w:val="0025676C"/>
    <w:rsid w:val="00256915"/>
    <w:rsid w:val="00256AC6"/>
    <w:rsid w:val="0025772D"/>
    <w:rsid w:val="00257D54"/>
    <w:rsid w:val="002600C5"/>
    <w:rsid w:val="00260E57"/>
    <w:rsid w:val="0026194C"/>
    <w:rsid w:val="00261B0F"/>
    <w:rsid w:val="00262348"/>
    <w:rsid w:val="0026254C"/>
    <w:rsid w:val="00262CB8"/>
    <w:rsid w:val="00262FF0"/>
    <w:rsid w:val="002637D0"/>
    <w:rsid w:val="0026394C"/>
    <w:rsid w:val="00264D19"/>
    <w:rsid w:val="002651C1"/>
    <w:rsid w:val="00265376"/>
    <w:rsid w:val="002657B3"/>
    <w:rsid w:val="0026581C"/>
    <w:rsid w:val="002664AF"/>
    <w:rsid w:val="002666CC"/>
    <w:rsid w:val="00266B5A"/>
    <w:rsid w:val="002701AF"/>
    <w:rsid w:val="00270E78"/>
    <w:rsid w:val="0027125F"/>
    <w:rsid w:val="002715AF"/>
    <w:rsid w:val="0027291D"/>
    <w:rsid w:val="00272F5E"/>
    <w:rsid w:val="002742C5"/>
    <w:rsid w:val="00274E02"/>
    <w:rsid w:val="00275491"/>
    <w:rsid w:val="002754FA"/>
    <w:rsid w:val="0027564B"/>
    <w:rsid w:val="0027583A"/>
    <w:rsid w:val="00275FE1"/>
    <w:rsid w:val="002763FB"/>
    <w:rsid w:val="002764D4"/>
    <w:rsid w:val="002768E9"/>
    <w:rsid w:val="002775AD"/>
    <w:rsid w:val="002777D7"/>
    <w:rsid w:val="002800DF"/>
    <w:rsid w:val="00280528"/>
    <w:rsid w:val="00280DF0"/>
    <w:rsid w:val="00281835"/>
    <w:rsid w:val="00281912"/>
    <w:rsid w:val="0028193E"/>
    <w:rsid w:val="00281BB0"/>
    <w:rsid w:val="00282A00"/>
    <w:rsid w:val="002835CD"/>
    <w:rsid w:val="00283B4D"/>
    <w:rsid w:val="00284AB0"/>
    <w:rsid w:val="00284FC7"/>
    <w:rsid w:val="0028503E"/>
    <w:rsid w:val="00285AE5"/>
    <w:rsid w:val="00286A1D"/>
    <w:rsid w:val="002872E0"/>
    <w:rsid w:val="00287542"/>
    <w:rsid w:val="00287B4B"/>
    <w:rsid w:val="00287B7E"/>
    <w:rsid w:val="0029142B"/>
    <w:rsid w:val="00291639"/>
    <w:rsid w:val="00291941"/>
    <w:rsid w:val="002927BC"/>
    <w:rsid w:val="00292922"/>
    <w:rsid w:val="00293643"/>
    <w:rsid w:val="0029379C"/>
    <w:rsid w:val="00293D35"/>
    <w:rsid w:val="00294868"/>
    <w:rsid w:val="002955D4"/>
    <w:rsid w:val="00296364"/>
    <w:rsid w:val="00297458"/>
    <w:rsid w:val="0029792A"/>
    <w:rsid w:val="002A00B2"/>
    <w:rsid w:val="002A10F1"/>
    <w:rsid w:val="002A1101"/>
    <w:rsid w:val="002A16B6"/>
    <w:rsid w:val="002A1889"/>
    <w:rsid w:val="002A1CC4"/>
    <w:rsid w:val="002A1D28"/>
    <w:rsid w:val="002A3708"/>
    <w:rsid w:val="002A3BA5"/>
    <w:rsid w:val="002A3FC6"/>
    <w:rsid w:val="002A43ED"/>
    <w:rsid w:val="002A47A1"/>
    <w:rsid w:val="002A4876"/>
    <w:rsid w:val="002A4C6D"/>
    <w:rsid w:val="002A5517"/>
    <w:rsid w:val="002A577D"/>
    <w:rsid w:val="002A5997"/>
    <w:rsid w:val="002A5A8F"/>
    <w:rsid w:val="002A5ABB"/>
    <w:rsid w:val="002A5E83"/>
    <w:rsid w:val="002A5F81"/>
    <w:rsid w:val="002A60F0"/>
    <w:rsid w:val="002A7080"/>
    <w:rsid w:val="002A7430"/>
    <w:rsid w:val="002A7C38"/>
    <w:rsid w:val="002B0509"/>
    <w:rsid w:val="002B073B"/>
    <w:rsid w:val="002B1E6A"/>
    <w:rsid w:val="002B2A8A"/>
    <w:rsid w:val="002B2CF3"/>
    <w:rsid w:val="002B365A"/>
    <w:rsid w:val="002B403B"/>
    <w:rsid w:val="002B493F"/>
    <w:rsid w:val="002B4A25"/>
    <w:rsid w:val="002B5F84"/>
    <w:rsid w:val="002B6037"/>
    <w:rsid w:val="002B60BC"/>
    <w:rsid w:val="002B619A"/>
    <w:rsid w:val="002B76BA"/>
    <w:rsid w:val="002B7BB3"/>
    <w:rsid w:val="002B7FE9"/>
    <w:rsid w:val="002C02A1"/>
    <w:rsid w:val="002C02AE"/>
    <w:rsid w:val="002C052A"/>
    <w:rsid w:val="002C0CA2"/>
    <w:rsid w:val="002C0D59"/>
    <w:rsid w:val="002C0F9F"/>
    <w:rsid w:val="002C1374"/>
    <w:rsid w:val="002C1E1E"/>
    <w:rsid w:val="002C1FBC"/>
    <w:rsid w:val="002C2165"/>
    <w:rsid w:val="002C235C"/>
    <w:rsid w:val="002C2713"/>
    <w:rsid w:val="002C2822"/>
    <w:rsid w:val="002C3024"/>
    <w:rsid w:val="002C31A3"/>
    <w:rsid w:val="002C440C"/>
    <w:rsid w:val="002C63C7"/>
    <w:rsid w:val="002C668D"/>
    <w:rsid w:val="002C7004"/>
    <w:rsid w:val="002C7BE9"/>
    <w:rsid w:val="002C7ED9"/>
    <w:rsid w:val="002D01D2"/>
    <w:rsid w:val="002D0407"/>
    <w:rsid w:val="002D05AB"/>
    <w:rsid w:val="002D0852"/>
    <w:rsid w:val="002D08A1"/>
    <w:rsid w:val="002D0B56"/>
    <w:rsid w:val="002D10B1"/>
    <w:rsid w:val="002D1C86"/>
    <w:rsid w:val="002D1E5F"/>
    <w:rsid w:val="002D238C"/>
    <w:rsid w:val="002D284C"/>
    <w:rsid w:val="002D3120"/>
    <w:rsid w:val="002D318E"/>
    <w:rsid w:val="002D3194"/>
    <w:rsid w:val="002D33F2"/>
    <w:rsid w:val="002D4913"/>
    <w:rsid w:val="002D5126"/>
    <w:rsid w:val="002D51CE"/>
    <w:rsid w:val="002D6862"/>
    <w:rsid w:val="002D6DB9"/>
    <w:rsid w:val="002D6FE8"/>
    <w:rsid w:val="002D7080"/>
    <w:rsid w:val="002D714C"/>
    <w:rsid w:val="002D77E5"/>
    <w:rsid w:val="002D7B50"/>
    <w:rsid w:val="002E03EB"/>
    <w:rsid w:val="002E059C"/>
    <w:rsid w:val="002E10B3"/>
    <w:rsid w:val="002E1574"/>
    <w:rsid w:val="002E1E5C"/>
    <w:rsid w:val="002E2CBE"/>
    <w:rsid w:val="002E2E10"/>
    <w:rsid w:val="002E31D7"/>
    <w:rsid w:val="002E328A"/>
    <w:rsid w:val="002E3315"/>
    <w:rsid w:val="002E3A67"/>
    <w:rsid w:val="002E3DAA"/>
    <w:rsid w:val="002E3E51"/>
    <w:rsid w:val="002E554A"/>
    <w:rsid w:val="002E57B9"/>
    <w:rsid w:val="002E5A7A"/>
    <w:rsid w:val="002E717C"/>
    <w:rsid w:val="002E7F14"/>
    <w:rsid w:val="002F06E1"/>
    <w:rsid w:val="002F0B0B"/>
    <w:rsid w:val="002F0EFD"/>
    <w:rsid w:val="002F0F59"/>
    <w:rsid w:val="002F117C"/>
    <w:rsid w:val="002F1BD5"/>
    <w:rsid w:val="002F3570"/>
    <w:rsid w:val="002F35EA"/>
    <w:rsid w:val="002F3BB8"/>
    <w:rsid w:val="002F3E38"/>
    <w:rsid w:val="002F44ED"/>
    <w:rsid w:val="002F48CD"/>
    <w:rsid w:val="002F543B"/>
    <w:rsid w:val="002F55CA"/>
    <w:rsid w:val="002F56E3"/>
    <w:rsid w:val="002F6720"/>
    <w:rsid w:val="003010D3"/>
    <w:rsid w:val="00301A55"/>
    <w:rsid w:val="00301F09"/>
    <w:rsid w:val="0030263F"/>
    <w:rsid w:val="00303035"/>
    <w:rsid w:val="0030309B"/>
    <w:rsid w:val="0030336C"/>
    <w:rsid w:val="00303655"/>
    <w:rsid w:val="00303DA6"/>
    <w:rsid w:val="00303EC8"/>
    <w:rsid w:val="00304201"/>
    <w:rsid w:val="00305367"/>
    <w:rsid w:val="003058D2"/>
    <w:rsid w:val="00305F25"/>
    <w:rsid w:val="00306117"/>
    <w:rsid w:val="003064F5"/>
    <w:rsid w:val="003066B5"/>
    <w:rsid w:val="00306B7B"/>
    <w:rsid w:val="00307047"/>
    <w:rsid w:val="003071E4"/>
    <w:rsid w:val="0030767F"/>
    <w:rsid w:val="003100D2"/>
    <w:rsid w:val="0031031E"/>
    <w:rsid w:val="003108B6"/>
    <w:rsid w:val="00310DD4"/>
    <w:rsid w:val="00310DD6"/>
    <w:rsid w:val="00311095"/>
    <w:rsid w:val="0031182F"/>
    <w:rsid w:val="00312566"/>
    <w:rsid w:val="00312858"/>
    <w:rsid w:val="0031288F"/>
    <w:rsid w:val="00313CEB"/>
    <w:rsid w:val="00314391"/>
    <w:rsid w:val="00314545"/>
    <w:rsid w:val="003146A1"/>
    <w:rsid w:val="003147A6"/>
    <w:rsid w:val="003148F5"/>
    <w:rsid w:val="0031492C"/>
    <w:rsid w:val="003154F1"/>
    <w:rsid w:val="00315508"/>
    <w:rsid w:val="00315FEC"/>
    <w:rsid w:val="00316493"/>
    <w:rsid w:val="00316A30"/>
    <w:rsid w:val="0031729E"/>
    <w:rsid w:val="00317A64"/>
    <w:rsid w:val="00317C34"/>
    <w:rsid w:val="0032096E"/>
    <w:rsid w:val="00320A50"/>
    <w:rsid w:val="00320D58"/>
    <w:rsid w:val="00321005"/>
    <w:rsid w:val="003218B0"/>
    <w:rsid w:val="00322688"/>
    <w:rsid w:val="00322A17"/>
    <w:rsid w:val="00322BF2"/>
    <w:rsid w:val="003230F4"/>
    <w:rsid w:val="003231E1"/>
    <w:rsid w:val="003239B3"/>
    <w:rsid w:val="00324158"/>
    <w:rsid w:val="0032457A"/>
    <w:rsid w:val="00324968"/>
    <w:rsid w:val="00325786"/>
    <w:rsid w:val="00325F6F"/>
    <w:rsid w:val="00326264"/>
    <w:rsid w:val="00326345"/>
    <w:rsid w:val="00326439"/>
    <w:rsid w:val="003267E0"/>
    <w:rsid w:val="00327A35"/>
    <w:rsid w:val="003305BC"/>
    <w:rsid w:val="00330AB1"/>
    <w:rsid w:val="00330B43"/>
    <w:rsid w:val="00331428"/>
    <w:rsid w:val="003325CF"/>
    <w:rsid w:val="0033397C"/>
    <w:rsid w:val="00333D21"/>
    <w:rsid w:val="003346E5"/>
    <w:rsid w:val="0033491F"/>
    <w:rsid w:val="00334AC8"/>
    <w:rsid w:val="0033557E"/>
    <w:rsid w:val="003357CD"/>
    <w:rsid w:val="0033596F"/>
    <w:rsid w:val="00335BFD"/>
    <w:rsid w:val="003364E1"/>
    <w:rsid w:val="00336A20"/>
    <w:rsid w:val="00336BEC"/>
    <w:rsid w:val="00336C51"/>
    <w:rsid w:val="00337897"/>
    <w:rsid w:val="00337AC0"/>
    <w:rsid w:val="00337CB7"/>
    <w:rsid w:val="00337EF8"/>
    <w:rsid w:val="00337F32"/>
    <w:rsid w:val="003402CD"/>
    <w:rsid w:val="00341B57"/>
    <w:rsid w:val="00341B81"/>
    <w:rsid w:val="00341ED2"/>
    <w:rsid w:val="00342880"/>
    <w:rsid w:val="00342B13"/>
    <w:rsid w:val="00343378"/>
    <w:rsid w:val="00343490"/>
    <w:rsid w:val="003439C2"/>
    <w:rsid w:val="00343D97"/>
    <w:rsid w:val="003453AB"/>
    <w:rsid w:val="00346CD0"/>
    <w:rsid w:val="00347B1B"/>
    <w:rsid w:val="00347DBF"/>
    <w:rsid w:val="00347F44"/>
    <w:rsid w:val="00350E4B"/>
    <w:rsid w:val="00350FE0"/>
    <w:rsid w:val="003511D5"/>
    <w:rsid w:val="00351B4C"/>
    <w:rsid w:val="003525DF"/>
    <w:rsid w:val="00352814"/>
    <w:rsid w:val="003532A7"/>
    <w:rsid w:val="003532AB"/>
    <w:rsid w:val="00354062"/>
    <w:rsid w:val="003555C0"/>
    <w:rsid w:val="003563C3"/>
    <w:rsid w:val="00356550"/>
    <w:rsid w:val="0035671A"/>
    <w:rsid w:val="00356CB3"/>
    <w:rsid w:val="00357557"/>
    <w:rsid w:val="003576EA"/>
    <w:rsid w:val="00360046"/>
    <w:rsid w:val="00360228"/>
    <w:rsid w:val="00360264"/>
    <w:rsid w:val="003605E8"/>
    <w:rsid w:val="00360A39"/>
    <w:rsid w:val="00361034"/>
    <w:rsid w:val="00361245"/>
    <w:rsid w:val="0036146D"/>
    <w:rsid w:val="003617C0"/>
    <w:rsid w:val="00361868"/>
    <w:rsid w:val="00362345"/>
    <w:rsid w:val="003628ED"/>
    <w:rsid w:val="00362B11"/>
    <w:rsid w:val="00362F0A"/>
    <w:rsid w:val="00363EE1"/>
    <w:rsid w:val="00363FB7"/>
    <w:rsid w:val="00364EF7"/>
    <w:rsid w:val="00366BE8"/>
    <w:rsid w:val="00366F3B"/>
    <w:rsid w:val="0036787E"/>
    <w:rsid w:val="003700EB"/>
    <w:rsid w:val="00370783"/>
    <w:rsid w:val="00370C16"/>
    <w:rsid w:val="0037149D"/>
    <w:rsid w:val="003715D2"/>
    <w:rsid w:val="00371B3C"/>
    <w:rsid w:val="003720B3"/>
    <w:rsid w:val="0037214F"/>
    <w:rsid w:val="0037226D"/>
    <w:rsid w:val="0037261B"/>
    <w:rsid w:val="00373E15"/>
    <w:rsid w:val="003741BF"/>
    <w:rsid w:val="00374F1C"/>
    <w:rsid w:val="0037538A"/>
    <w:rsid w:val="00375422"/>
    <w:rsid w:val="0037543A"/>
    <w:rsid w:val="003755CA"/>
    <w:rsid w:val="003759E7"/>
    <w:rsid w:val="00376070"/>
    <w:rsid w:val="00376207"/>
    <w:rsid w:val="00376D62"/>
    <w:rsid w:val="00376EC1"/>
    <w:rsid w:val="00377087"/>
    <w:rsid w:val="00377248"/>
    <w:rsid w:val="003772C4"/>
    <w:rsid w:val="00377585"/>
    <w:rsid w:val="003778BA"/>
    <w:rsid w:val="00377F65"/>
    <w:rsid w:val="003801F0"/>
    <w:rsid w:val="00380567"/>
    <w:rsid w:val="00380A7B"/>
    <w:rsid w:val="00380B65"/>
    <w:rsid w:val="00380D1D"/>
    <w:rsid w:val="0038107E"/>
    <w:rsid w:val="003814AB"/>
    <w:rsid w:val="00381CC4"/>
    <w:rsid w:val="00382434"/>
    <w:rsid w:val="00384335"/>
    <w:rsid w:val="0038597A"/>
    <w:rsid w:val="0038634F"/>
    <w:rsid w:val="003867F4"/>
    <w:rsid w:val="00386EDC"/>
    <w:rsid w:val="00386F01"/>
    <w:rsid w:val="003900FB"/>
    <w:rsid w:val="003901EC"/>
    <w:rsid w:val="00390487"/>
    <w:rsid w:val="00390912"/>
    <w:rsid w:val="00390B66"/>
    <w:rsid w:val="00390FDA"/>
    <w:rsid w:val="00391943"/>
    <w:rsid w:val="00392F3B"/>
    <w:rsid w:val="00393CFC"/>
    <w:rsid w:val="003947E8"/>
    <w:rsid w:val="00395095"/>
    <w:rsid w:val="003957F1"/>
    <w:rsid w:val="0039648E"/>
    <w:rsid w:val="003966E9"/>
    <w:rsid w:val="00397441"/>
    <w:rsid w:val="003A18A2"/>
    <w:rsid w:val="003A21A7"/>
    <w:rsid w:val="003A2213"/>
    <w:rsid w:val="003A24F1"/>
    <w:rsid w:val="003A35D9"/>
    <w:rsid w:val="003A37BC"/>
    <w:rsid w:val="003A3883"/>
    <w:rsid w:val="003A4797"/>
    <w:rsid w:val="003A580F"/>
    <w:rsid w:val="003A6350"/>
    <w:rsid w:val="003A67C0"/>
    <w:rsid w:val="003A705D"/>
    <w:rsid w:val="003A7788"/>
    <w:rsid w:val="003A796E"/>
    <w:rsid w:val="003A7A86"/>
    <w:rsid w:val="003A7C16"/>
    <w:rsid w:val="003B000B"/>
    <w:rsid w:val="003B0E38"/>
    <w:rsid w:val="003B114A"/>
    <w:rsid w:val="003B1218"/>
    <w:rsid w:val="003B1D12"/>
    <w:rsid w:val="003B33B8"/>
    <w:rsid w:val="003B3F52"/>
    <w:rsid w:val="003B4167"/>
    <w:rsid w:val="003B4440"/>
    <w:rsid w:val="003B4756"/>
    <w:rsid w:val="003B4B9B"/>
    <w:rsid w:val="003B4FB6"/>
    <w:rsid w:val="003B520E"/>
    <w:rsid w:val="003B57B0"/>
    <w:rsid w:val="003B5B1A"/>
    <w:rsid w:val="003B7BB8"/>
    <w:rsid w:val="003C054C"/>
    <w:rsid w:val="003C07BA"/>
    <w:rsid w:val="003C0A22"/>
    <w:rsid w:val="003C1369"/>
    <w:rsid w:val="003C14FB"/>
    <w:rsid w:val="003C1F77"/>
    <w:rsid w:val="003C27A9"/>
    <w:rsid w:val="003C2808"/>
    <w:rsid w:val="003C2ADD"/>
    <w:rsid w:val="003C32C0"/>
    <w:rsid w:val="003C32CC"/>
    <w:rsid w:val="003C3DDA"/>
    <w:rsid w:val="003C3E7B"/>
    <w:rsid w:val="003C5D4C"/>
    <w:rsid w:val="003C693D"/>
    <w:rsid w:val="003C6A27"/>
    <w:rsid w:val="003C7D2C"/>
    <w:rsid w:val="003C7D6E"/>
    <w:rsid w:val="003D0295"/>
    <w:rsid w:val="003D03FC"/>
    <w:rsid w:val="003D0865"/>
    <w:rsid w:val="003D08EA"/>
    <w:rsid w:val="003D0E71"/>
    <w:rsid w:val="003D102C"/>
    <w:rsid w:val="003D13C9"/>
    <w:rsid w:val="003D1777"/>
    <w:rsid w:val="003D188A"/>
    <w:rsid w:val="003D1A8A"/>
    <w:rsid w:val="003D211F"/>
    <w:rsid w:val="003D33A8"/>
    <w:rsid w:val="003D34B8"/>
    <w:rsid w:val="003D34FE"/>
    <w:rsid w:val="003D3741"/>
    <w:rsid w:val="003D38FD"/>
    <w:rsid w:val="003D441D"/>
    <w:rsid w:val="003D4907"/>
    <w:rsid w:val="003D49B8"/>
    <w:rsid w:val="003D4D1C"/>
    <w:rsid w:val="003D55FB"/>
    <w:rsid w:val="003D5874"/>
    <w:rsid w:val="003D5D39"/>
    <w:rsid w:val="003D65EA"/>
    <w:rsid w:val="003D6983"/>
    <w:rsid w:val="003D6F15"/>
    <w:rsid w:val="003D7153"/>
    <w:rsid w:val="003D76BC"/>
    <w:rsid w:val="003D780B"/>
    <w:rsid w:val="003D782F"/>
    <w:rsid w:val="003D7975"/>
    <w:rsid w:val="003D7DF6"/>
    <w:rsid w:val="003E0FDC"/>
    <w:rsid w:val="003E18CA"/>
    <w:rsid w:val="003E24BB"/>
    <w:rsid w:val="003E366D"/>
    <w:rsid w:val="003E3AC7"/>
    <w:rsid w:val="003E3E79"/>
    <w:rsid w:val="003E4903"/>
    <w:rsid w:val="003E4A55"/>
    <w:rsid w:val="003E501E"/>
    <w:rsid w:val="003E5228"/>
    <w:rsid w:val="003E5960"/>
    <w:rsid w:val="003E5C06"/>
    <w:rsid w:val="003E635F"/>
    <w:rsid w:val="003E717F"/>
    <w:rsid w:val="003E73F7"/>
    <w:rsid w:val="003E7952"/>
    <w:rsid w:val="003E7A6D"/>
    <w:rsid w:val="003F019B"/>
    <w:rsid w:val="003F0C1F"/>
    <w:rsid w:val="003F16E1"/>
    <w:rsid w:val="003F174F"/>
    <w:rsid w:val="003F182F"/>
    <w:rsid w:val="003F2B20"/>
    <w:rsid w:val="003F33CC"/>
    <w:rsid w:val="003F36E5"/>
    <w:rsid w:val="003F425C"/>
    <w:rsid w:val="003F4F94"/>
    <w:rsid w:val="003F57C6"/>
    <w:rsid w:val="003F5C56"/>
    <w:rsid w:val="003F61DE"/>
    <w:rsid w:val="003F6F70"/>
    <w:rsid w:val="00400455"/>
    <w:rsid w:val="00400E37"/>
    <w:rsid w:val="00400F64"/>
    <w:rsid w:val="004016FE"/>
    <w:rsid w:val="00401891"/>
    <w:rsid w:val="00403379"/>
    <w:rsid w:val="00405863"/>
    <w:rsid w:val="0040598B"/>
    <w:rsid w:val="004059DE"/>
    <w:rsid w:val="0040713A"/>
    <w:rsid w:val="0040748D"/>
    <w:rsid w:val="00407E8C"/>
    <w:rsid w:val="0040D5D7"/>
    <w:rsid w:val="00410314"/>
    <w:rsid w:val="0041038B"/>
    <w:rsid w:val="00410AD2"/>
    <w:rsid w:val="00411755"/>
    <w:rsid w:val="00411B0B"/>
    <w:rsid w:val="00411D16"/>
    <w:rsid w:val="00412601"/>
    <w:rsid w:val="004132E2"/>
    <w:rsid w:val="0041388C"/>
    <w:rsid w:val="00413FDD"/>
    <w:rsid w:val="004151FD"/>
    <w:rsid w:val="00415340"/>
    <w:rsid w:val="00415BD6"/>
    <w:rsid w:val="00416142"/>
    <w:rsid w:val="004165FC"/>
    <w:rsid w:val="00417D2D"/>
    <w:rsid w:val="00417E64"/>
    <w:rsid w:val="004202BE"/>
    <w:rsid w:val="0042037A"/>
    <w:rsid w:val="0042089A"/>
    <w:rsid w:val="00420CFC"/>
    <w:rsid w:val="00421A76"/>
    <w:rsid w:val="00422059"/>
    <w:rsid w:val="00422619"/>
    <w:rsid w:val="004226DF"/>
    <w:rsid w:val="0042305C"/>
    <w:rsid w:val="004231AE"/>
    <w:rsid w:val="00423780"/>
    <w:rsid w:val="004247C7"/>
    <w:rsid w:val="0042484A"/>
    <w:rsid w:val="00425397"/>
    <w:rsid w:val="0042605D"/>
    <w:rsid w:val="00426191"/>
    <w:rsid w:val="00426354"/>
    <w:rsid w:val="004264EA"/>
    <w:rsid w:val="004273E8"/>
    <w:rsid w:val="004275B6"/>
    <w:rsid w:val="00427AAD"/>
    <w:rsid w:val="0043070B"/>
    <w:rsid w:val="004307CC"/>
    <w:rsid w:val="00430873"/>
    <w:rsid w:val="00430930"/>
    <w:rsid w:val="00431EA9"/>
    <w:rsid w:val="00431FB1"/>
    <w:rsid w:val="00432669"/>
    <w:rsid w:val="00432981"/>
    <w:rsid w:val="00433BD3"/>
    <w:rsid w:val="00434FBC"/>
    <w:rsid w:val="00436026"/>
    <w:rsid w:val="00436334"/>
    <w:rsid w:val="00437839"/>
    <w:rsid w:val="00440A6F"/>
    <w:rsid w:val="00440F35"/>
    <w:rsid w:val="00441428"/>
    <w:rsid w:val="00441662"/>
    <w:rsid w:val="00441B9E"/>
    <w:rsid w:val="00441E6C"/>
    <w:rsid w:val="00443360"/>
    <w:rsid w:val="00444108"/>
    <w:rsid w:val="004443FB"/>
    <w:rsid w:val="0044451B"/>
    <w:rsid w:val="004446B4"/>
    <w:rsid w:val="004449DD"/>
    <w:rsid w:val="0044508B"/>
    <w:rsid w:val="00445628"/>
    <w:rsid w:val="00445674"/>
    <w:rsid w:val="00445704"/>
    <w:rsid w:val="00445925"/>
    <w:rsid w:val="004462EE"/>
    <w:rsid w:val="00446E83"/>
    <w:rsid w:val="0045007E"/>
    <w:rsid w:val="00450651"/>
    <w:rsid w:val="00450A3F"/>
    <w:rsid w:val="00450C0E"/>
    <w:rsid w:val="004519D4"/>
    <w:rsid w:val="00451AF0"/>
    <w:rsid w:val="00451CD4"/>
    <w:rsid w:val="00452434"/>
    <w:rsid w:val="00452474"/>
    <w:rsid w:val="00452E5F"/>
    <w:rsid w:val="004530F2"/>
    <w:rsid w:val="00453E18"/>
    <w:rsid w:val="00453FB5"/>
    <w:rsid w:val="0045586F"/>
    <w:rsid w:val="00457158"/>
    <w:rsid w:val="004573CD"/>
    <w:rsid w:val="00457446"/>
    <w:rsid w:val="00457C19"/>
    <w:rsid w:val="00457F20"/>
    <w:rsid w:val="00461986"/>
    <w:rsid w:val="00461B7C"/>
    <w:rsid w:val="00461C42"/>
    <w:rsid w:val="004623F7"/>
    <w:rsid w:val="004625B2"/>
    <w:rsid w:val="00462B59"/>
    <w:rsid w:val="00463DB4"/>
    <w:rsid w:val="00464598"/>
    <w:rsid w:val="0046534F"/>
    <w:rsid w:val="00465456"/>
    <w:rsid w:val="00465AB0"/>
    <w:rsid w:val="004668AA"/>
    <w:rsid w:val="00467796"/>
    <w:rsid w:val="004678B2"/>
    <w:rsid w:val="00467CF1"/>
    <w:rsid w:val="00470F2C"/>
    <w:rsid w:val="004717F3"/>
    <w:rsid w:val="0047186A"/>
    <w:rsid w:val="00471C1E"/>
    <w:rsid w:val="00471E06"/>
    <w:rsid w:val="00471F3E"/>
    <w:rsid w:val="00472595"/>
    <w:rsid w:val="0047286D"/>
    <w:rsid w:val="00472C39"/>
    <w:rsid w:val="00474250"/>
    <w:rsid w:val="004757FB"/>
    <w:rsid w:val="004759C0"/>
    <w:rsid w:val="00475B0A"/>
    <w:rsid w:val="00475B1B"/>
    <w:rsid w:val="00475D0D"/>
    <w:rsid w:val="00475E88"/>
    <w:rsid w:val="00476011"/>
    <w:rsid w:val="004763C5"/>
    <w:rsid w:val="00477482"/>
    <w:rsid w:val="00477E8A"/>
    <w:rsid w:val="00480E18"/>
    <w:rsid w:val="004815C0"/>
    <w:rsid w:val="00482CCF"/>
    <w:rsid w:val="00482F7F"/>
    <w:rsid w:val="0048314C"/>
    <w:rsid w:val="004831D3"/>
    <w:rsid w:val="00483D7B"/>
    <w:rsid w:val="004844F2"/>
    <w:rsid w:val="00484859"/>
    <w:rsid w:val="00484A9C"/>
    <w:rsid w:val="00485050"/>
    <w:rsid w:val="00485F7E"/>
    <w:rsid w:val="00486293"/>
    <w:rsid w:val="0048689F"/>
    <w:rsid w:val="00486B65"/>
    <w:rsid w:val="00486F15"/>
    <w:rsid w:val="00487316"/>
    <w:rsid w:val="00487FA3"/>
    <w:rsid w:val="0049101C"/>
    <w:rsid w:val="004917FA"/>
    <w:rsid w:val="00491B7A"/>
    <w:rsid w:val="00491EEB"/>
    <w:rsid w:val="004924B9"/>
    <w:rsid w:val="00492FC0"/>
    <w:rsid w:val="004941B9"/>
    <w:rsid w:val="00494226"/>
    <w:rsid w:val="004946A0"/>
    <w:rsid w:val="00494BC9"/>
    <w:rsid w:val="00495506"/>
    <w:rsid w:val="00495561"/>
    <w:rsid w:val="0049576A"/>
    <w:rsid w:val="00496BD8"/>
    <w:rsid w:val="0049738A"/>
    <w:rsid w:val="00497525"/>
    <w:rsid w:val="0049777B"/>
    <w:rsid w:val="004978E7"/>
    <w:rsid w:val="004979D8"/>
    <w:rsid w:val="00497AD5"/>
    <w:rsid w:val="00497B69"/>
    <w:rsid w:val="00497D17"/>
    <w:rsid w:val="00497DC7"/>
    <w:rsid w:val="00497F39"/>
    <w:rsid w:val="004A0733"/>
    <w:rsid w:val="004A0D45"/>
    <w:rsid w:val="004A11C2"/>
    <w:rsid w:val="004A265A"/>
    <w:rsid w:val="004A280C"/>
    <w:rsid w:val="004A2E96"/>
    <w:rsid w:val="004A3285"/>
    <w:rsid w:val="004A348C"/>
    <w:rsid w:val="004A37E1"/>
    <w:rsid w:val="004A3FD8"/>
    <w:rsid w:val="004A418F"/>
    <w:rsid w:val="004A4370"/>
    <w:rsid w:val="004A4CA3"/>
    <w:rsid w:val="004A633C"/>
    <w:rsid w:val="004A6480"/>
    <w:rsid w:val="004A7519"/>
    <w:rsid w:val="004A7921"/>
    <w:rsid w:val="004B066F"/>
    <w:rsid w:val="004B0A89"/>
    <w:rsid w:val="004B0B5C"/>
    <w:rsid w:val="004B0F94"/>
    <w:rsid w:val="004B0FEE"/>
    <w:rsid w:val="004B1C1E"/>
    <w:rsid w:val="004B27A4"/>
    <w:rsid w:val="004B28C3"/>
    <w:rsid w:val="004B2BCD"/>
    <w:rsid w:val="004B3E9E"/>
    <w:rsid w:val="004B47DB"/>
    <w:rsid w:val="004B52DB"/>
    <w:rsid w:val="004B576B"/>
    <w:rsid w:val="004B5DB1"/>
    <w:rsid w:val="004B60E5"/>
    <w:rsid w:val="004B61B2"/>
    <w:rsid w:val="004B743A"/>
    <w:rsid w:val="004B7599"/>
    <w:rsid w:val="004B76A9"/>
    <w:rsid w:val="004B76AA"/>
    <w:rsid w:val="004C01B2"/>
    <w:rsid w:val="004C0910"/>
    <w:rsid w:val="004C1A9A"/>
    <w:rsid w:val="004C1B58"/>
    <w:rsid w:val="004C1B68"/>
    <w:rsid w:val="004C1B88"/>
    <w:rsid w:val="004C200E"/>
    <w:rsid w:val="004C23C3"/>
    <w:rsid w:val="004C348C"/>
    <w:rsid w:val="004C3955"/>
    <w:rsid w:val="004C4FC1"/>
    <w:rsid w:val="004C5383"/>
    <w:rsid w:val="004C65E1"/>
    <w:rsid w:val="004C6E15"/>
    <w:rsid w:val="004C7053"/>
    <w:rsid w:val="004C7DAA"/>
    <w:rsid w:val="004C7E89"/>
    <w:rsid w:val="004C7F07"/>
    <w:rsid w:val="004D0A33"/>
    <w:rsid w:val="004D0F2A"/>
    <w:rsid w:val="004D1C34"/>
    <w:rsid w:val="004D1F46"/>
    <w:rsid w:val="004D2007"/>
    <w:rsid w:val="004D254C"/>
    <w:rsid w:val="004D2878"/>
    <w:rsid w:val="004D337B"/>
    <w:rsid w:val="004D34F9"/>
    <w:rsid w:val="004D3DF5"/>
    <w:rsid w:val="004D43ED"/>
    <w:rsid w:val="004D4582"/>
    <w:rsid w:val="004D5759"/>
    <w:rsid w:val="004D60A2"/>
    <w:rsid w:val="004D6418"/>
    <w:rsid w:val="004D7C51"/>
    <w:rsid w:val="004E00BD"/>
    <w:rsid w:val="004E02C3"/>
    <w:rsid w:val="004E03E8"/>
    <w:rsid w:val="004E0421"/>
    <w:rsid w:val="004E064A"/>
    <w:rsid w:val="004E0DC4"/>
    <w:rsid w:val="004E3327"/>
    <w:rsid w:val="004E3745"/>
    <w:rsid w:val="004E386C"/>
    <w:rsid w:val="004E39E9"/>
    <w:rsid w:val="004E39F7"/>
    <w:rsid w:val="004E3A27"/>
    <w:rsid w:val="004E3F09"/>
    <w:rsid w:val="004E41DD"/>
    <w:rsid w:val="004E51C0"/>
    <w:rsid w:val="004E60AA"/>
    <w:rsid w:val="004E6262"/>
    <w:rsid w:val="004E790E"/>
    <w:rsid w:val="004E7D06"/>
    <w:rsid w:val="004F0847"/>
    <w:rsid w:val="004F0FBC"/>
    <w:rsid w:val="004F10FC"/>
    <w:rsid w:val="004F1E29"/>
    <w:rsid w:val="004F3568"/>
    <w:rsid w:val="004F38BF"/>
    <w:rsid w:val="004F3921"/>
    <w:rsid w:val="004F3B2E"/>
    <w:rsid w:val="004F4D37"/>
    <w:rsid w:val="004F50C7"/>
    <w:rsid w:val="004F5250"/>
    <w:rsid w:val="004F59E4"/>
    <w:rsid w:val="004F5C8D"/>
    <w:rsid w:val="004F5D3C"/>
    <w:rsid w:val="004F5D98"/>
    <w:rsid w:val="004F618C"/>
    <w:rsid w:val="004F6921"/>
    <w:rsid w:val="004F6A21"/>
    <w:rsid w:val="004F72FE"/>
    <w:rsid w:val="004F761F"/>
    <w:rsid w:val="004F76B8"/>
    <w:rsid w:val="00500588"/>
    <w:rsid w:val="00500F1B"/>
    <w:rsid w:val="00500FA2"/>
    <w:rsid w:val="005012A7"/>
    <w:rsid w:val="00502142"/>
    <w:rsid w:val="00503CB1"/>
    <w:rsid w:val="0050527E"/>
    <w:rsid w:val="005053B7"/>
    <w:rsid w:val="00507944"/>
    <w:rsid w:val="00507986"/>
    <w:rsid w:val="00507F79"/>
    <w:rsid w:val="005114C4"/>
    <w:rsid w:val="00511A16"/>
    <w:rsid w:val="005120B1"/>
    <w:rsid w:val="00512C5C"/>
    <w:rsid w:val="00512EB0"/>
    <w:rsid w:val="0051348D"/>
    <w:rsid w:val="00513BE8"/>
    <w:rsid w:val="005145BA"/>
    <w:rsid w:val="00514B17"/>
    <w:rsid w:val="00515497"/>
    <w:rsid w:val="005161C8"/>
    <w:rsid w:val="0051658E"/>
    <w:rsid w:val="0051702B"/>
    <w:rsid w:val="0051729A"/>
    <w:rsid w:val="00517550"/>
    <w:rsid w:val="00517AF3"/>
    <w:rsid w:val="00520316"/>
    <w:rsid w:val="00520A76"/>
    <w:rsid w:val="005215FE"/>
    <w:rsid w:val="00521688"/>
    <w:rsid w:val="00522080"/>
    <w:rsid w:val="00522429"/>
    <w:rsid w:val="00522857"/>
    <w:rsid w:val="00522E96"/>
    <w:rsid w:val="00523A02"/>
    <w:rsid w:val="005242D1"/>
    <w:rsid w:val="0052502C"/>
    <w:rsid w:val="005253B5"/>
    <w:rsid w:val="00525AEF"/>
    <w:rsid w:val="00525C91"/>
    <w:rsid w:val="00525CBA"/>
    <w:rsid w:val="00526188"/>
    <w:rsid w:val="00526434"/>
    <w:rsid w:val="005273DB"/>
    <w:rsid w:val="00527D29"/>
    <w:rsid w:val="00527F98"/>
    <w:rsid w:val="00530152"/>
    <w:rsid w:val="005301FF"/>
    <w:rsid w:val="00530522"/>
    <w:rsid w:val="00530C39"/>
    <w:rsid w:val="00532FF6"/>
    <w:rsid w:val="005339FA"/>
    <w:rsid w:val="00534341"/>
    <w:rsid w:val="00534D63"/>
    <w:rsid w:val="00535277"/>
    <w:rsid w:val="00535316"/>
    <w:rsid w:val="0053531E"/>
    <w:rsid w:val="005354B2"/>
    <w:rsid w:val="00535CE1"/>
    <w:rsid w:val="005363EF"/>
    <w:rsid w:val="0053671E"/>
    <w:rsid w:val="00536A6F"/>
    <w:rsid w:val="00537062"/>
    <w:rsid w:val="00537D2A"/>
    <w:rsid w:val="0054084D"/>
    <w:rsid w:val="00540FCC"/>
    <w:rsid w:val="005423DD"/>
    <w:rsid w:val="00542B0A"/>
    <w:rsid w:val="005435CB"/>
    <w:rsid w:val="00543CED"/>
    <w:rsid w:val="00544916"/>
    <w:rsid w:val="00544F40"/>
    <w:rsid w:val="0054565A"/>
    <w:rsid w:val="00545EC9"/>
    <w:rsid w:val="0054613D"/>
    <w:rsid w:val="005461D6"/>
    <w:rsid w:val="00546271"/>
    <w:rsid w:val="00546CFC"/>
    <w:rsid w:val="00547063"/>
    <w:rsid w:val="0054774C"/>
    <w:rsid w:val="00547AC5"/>
    <w:rsid w:val="00547B6F"/>
    <w:rsid w:val="00547C3D"/>
    <w:rsid w:val="005500FB"/>
    <w:rsid w:val="0055018A"/>
    <w:rsid w:val="00550366"/>
    <w:rsid w:val="00550DFA"/>
    <w:rsid w:val="005510D4"/>
    <w:rsid w:val="005515E4"/>
    <w:rsid w:val="00552247"/>
    <w:rsid w:val="00553CD1"/>
    <w:rsid w:val="005541F4"/>
    <w:rsid w:val="005555D0"/>
    <w:rsid w:val="00556110"/>
    <w:rsid w:val="005563D7"/>
    <w:rsid w:val="005571DA"/>
    <w:rsid w:val="0055790D"/>
    <w:rsid w:val="00560137"/>
    <w:rsid w:val="00560346"/>
    <w:rsid w:val="00560990"/>
    <w:rsid w:val="00560C11"/>
    <w:rsid w:val="005624CB"/>
    <w:rsid w:val="005626AE"/>
    <w:rsid w:val="0056296F"/>
    <w:rsid w:val="00562BDD"/>
    <w:rsid w:val="00564A8A"/>
    <w:rsid w:val="00565174"/>
    <w:rsid w:val="005652E0"/>
    <w:rsid w:val="00565759"/>
    <w:rsid w:val="00565887"/>
    <w:rsid w:val="005658FE"/>
    <w:rsid w:val="005662F4"/>
    <w:rsid w:val="00567B29"/>
    <w:rsid w:val="005702EB"/>
    <w:rsid w:val="00570629"/>
    <w:rsid w:val="00570DF4"/>
    <w:rsid w:val="00571502"/>
    <w:rsid w:val="00572BF1"/>
    <w:rsid w:val="005732CB"/>
    <w:rsid w:val="005736DE"/>
    <w:rsid w:val="005739E4"/>
    <w:rsid w:val="005751A5"/>
    <w:rsid w:val="00575E6F"/>
    <w:rsid w:val="00576F1C"/>
    <w:rsid w:val="00577A99"/>
    <w:rsid w:val="00580246"/>
    <w:rsid w:val="005803A0"/>
    <w:rsid w:val="00580E04"/>
    <w:rsid w:val="00581F14"/>
    <w:rsid w:val="0058244C"/>
    <w:rsid w:val="00582662"/>
    <w:rsid w:val="005829AC"/>
    <w:rsid w:val="0058303A"/>
    <w:rsid w:val="005832D3"/>
    <w:rsid w:val="00583E50"/>
    <w:rsid w:val="005842AD"/>
    <w:rsid w:val="00584677"/>
    <w:rsid w:val="005854D2"/>
    <w:rsid w:val="00586D85"/>
    <w:rsid w:val="00587632"/>
    <w:rsid w:val="00590429"/>
    <w:rsid w:val="00590E89"/>
    <w:rsid w:val="00592BA5"/>
    <w:rsid w:val="00592CB8"/>
    <w:rsid w:val="0059461F"/>
    <w:rsid w:val="00594DDB"/>
    <w:rsid w:val="005955CB"/>
    <w:rsid w:val="0059743E"/>
    <w:rsid w:val="005A0060"/>
    <w:rsid w:val="005A019A"/>
    <w:rsid w:val="005A0269"/>
    <w:rsid w:val="005A264E"/>
    <w:rsid w:val="005A2BD2"/>
    <w:rsid w:val="005A3011"/>
    <w:rsid w:val="005A3C8B"/>
    <w:rsid w:val="005A4257"/>
    <w:rsid w:val="005A445C"/>
    <w:rsid w:val="005A4904"/>
    <w:rsid w:val="005A6486"/>
    <w:rsid w:val="005A6C5C"/>
    <w:rsid w:val="005A6CF8"/>
    <w:rsid w:val="005A74FE"/>
    <w:rsid w:val="005A7D31"/>
    <w:rsid w:val="005A7D51"/>
    <w:rsid w:val="005B006C"/>
    <w:rsid w:val="005B0113"/>
    <w:rsid w:val="005B0269"/>
    <w:rsid w:val="005B039A"/>
    <w:rsid w:val="005B13A9"/>
    <w:rsid w:val="005B13EB"/>
    <w:rsid w:val="005B15BE"/>
    <w:rsid w:val="005B1964"/>
    <w:rsid w:val="005B1CA6"/>
    <w:rsid w:val="005B254C"/>
    <w:rsid w:val="005B2C94"/>
    <w:rsid w:val="005B3EC6"/>
    <w:rsid w:val="005B433D"/>
    <w:rsid w:val="005B600E"/>
    <w:rsid w:val="005B62D7"/>
    <w:rsid w:val="005B6FEA"/>
    <w:rsid w:val="005B7062"/>
    <w:rsid w:val="005B7762"/>
    <w:rsid w:val="005B7945"/>
    <w:rsid w:val="005B7A47"/>
    <w:rsid w:val="005B7AB1"/>
    <w:rsid w:val="005B7B7E"/>
    <w:rsid w:val="005C0250"/>
    <w:rsid w:val="005C0A6A"/>
    <w:rsid w:val="005C16A9"/>
    <w:rsid w:val="005C1704"/>
    <w:rsid w:val="005C1F91"/>
    <w:rsid w:val="005C21BD"/>
    <w:rsid w:val="005C2A7A"/>
    <w:rsid w:val="005C2ED4"/>
    <w:rsid w:val="005C38CF"/>
    <w:rsid w:val="005C41A6"/>
    <w:rsid w:val="005C4555"/>
    <w:rsid w:val="005C4C0F"/>
    <w:rsid w:val="005C543D"/>
    <w:rsid w:val="005C548A"/>
    <w:rsid w:val="005C5563"/>
    <w:rsid w:val="005C5780"/>
    <w:rsid w:val="005C58C4"/>
    <w:rsid w:val="005C5A68"/>
    <w:rsid w:val="005C64DB"/>
    <w:rsid w:val="005C7B75"/>
    <w:rsid w:val="005D00ED"/>
    <w:rsid w:val="005D00F1"/>
    <w:rsid w:val="005D1733"/>
    <w:rsid w:val="005D1A9C"/>
    <w:rsid w:val="005D2136"/>
    <w:rsid w:val="005D22FE"/>
    <w:rsid w:val="005D2AA7"/>
    <w:rsid w:val="005D3167"/>
    <w:rsid w:val="005D4482"/>
    <w:rsid w:val="005D4DA1"/>
    <w:rsid w:val="005D4EBA"/>
    <w:rsid w:val="005D5876"/>
    <w:rsid w:val="005D63A0"/>
    <w:rsid w:val="005D697A"/>
    <w:rsid w:val="005E08CF"/>
    <w:rsid w:val="005E0F96"/>
    <w:rsid w:val="005E18F5"/>
    <w:rsid w:val="005E1A10"/>
    <w:rsid w:val="005E1F32"/>
    <w:rsid w:val="005E2159"/>
    <w:rsid w:val="005E2763"/>
    <w:rsid w:val="005E2AAD"/>
    <w:rsid w:val="005E2F2E"/>
    <w:rsid w:val="005E33AB"/>
    <w:rsid w:val="005E3ACA"/>
    <w:rsid w:val="005E3F96"/>
    <w:rsid w:val="005E4200"/>
    <w:rsid w:val="005E46DB"/>
    <w:rsid w:val="005E5683"/>
    <w:rsid w:val="005E5891"/>
    <w:rsid w:val="005E651D"/>
    <w:rsid w:val="005E693E"/>
    <w:rsid w:val="005E69A1"/>
    <w:rsid w:val="005E741D"/>
    <w:rsid w:val="005E7D4A"/>
    <w:rsid w:val="005E7DCC"/>
    <w:rsid w:val="005E7DF9"/>
    <w:rsid w:val="005F0397"/>
    <w:rsid w:val="005F0B19"/>
    <w:rsid w:val="005F0FE0"/>
    <w:rsid w:val="005F22DD"/>
    <w:rsid w:val="005F2A56"/>
    <w:rsid w:val="005F2FCB"/>
    <w:rsid w:val="005F3316"/>
    <w:rsid w:val="005F352F"/>
    <w:rsid w:val="005F3C65"/>
    <w:rsid w:val="005F3CF7"/>
    <w:rsid w:val="005F4551"/>
    <w:rsid w:val="005F45D1"/>
    <w:rsid w:val="005F4997"/>
    <w:rsid w:val="005F49D7"/>
    <w:rsid w:val="005F60AC"/>
    <w:rsid w:val="005F61AB"/>
    <w:rsid w:val="005F65C3"/>
    <w:rsid w:val="005F698E"/>
    <w:rsid w:val="005F71C4"/>
    <w:rsid w:val="005F734B"/>
    <w:rsid w:val="005F7F60"/>
    <w:rsid w:val="0060018A"/>
    <w:rsid w:val="00600256"/>
    <w:rsid w:val="00601575"/>
    <w:rsid w:val="006016D9"/>
    <w:rsid w:val="0060192A"/>
    <w:rsid w:val="00602B87"/>
    <w:rsid w:val="00602F5A"/>
    <w:rsid w:val="006035D2"/>
    <w:rsid w:val="00603659"/>
    <w:rsid w:val="006041BD"/>
    <w:rsid w:val="00604FBC"/>
    <w:rsid w:val="00605A3C"/>
    <w:rsid w:val="00605E89"/>
    <w:rsid w:val="00606BF2"/>
    <w:rsid w:val="006072FA"/>
    <w:rsid w:val="00607DCA"/>
    <w:rsid w:val="006103FB"/>
    <w:rsid w:val="0061074F"/>
    <w:rsid w:val="00610E29"/>
    <w:rsid w:val="00611A52"/>
    <w:rsid w:val="00612EDB"/>
    <w:rsid w:val="00613665"/>
    <w:rsid w:val="00614923"/>
    <w:rsid w:val="00614AD8"/>
    <w:rsid w:val="00614C51"/>
    <w:rsid w:val="00615554"/>
    <w:rsid w:val="006159BB"/>
    <w:rsid w:val="00615F1F"/>
    <w:rsid w:val="0061674B"/>
    <w:rsid w:val="00616825"/>
    <w:rsid w:val="006174A9"/>
    <w:rsid w:val="00617884"/>
    <w:rsid w:val="00617918"/>
    <w:rsid w:val="0062010D"/>
    <w:rsid w:val="00620459"/>
    <w:rsid w:val="0062094F"/>
    <w:rsid w:val="00620DD2"/>
    <w:rsid w:val="00621FDA"/>
    <w:rsid w:val="00622B19"/>
    <w:rsid w:val="006235F2"/>
    <w:rsid w:val="00623BE1"/>
    <w:rsid w:val="00624176"/>
    <w:rsid w:val="00624A21"/>
    <w:rsid w:val="00625DDA"/>
    <w:rsid w:val="0062656D"/>
    <w:rsid w:val="006273EB"/>
    <w:rsid w:val="00627567"/>
    <w:rsid w:val="00627833"/>
    <w:rsid w:val="00627CD9"/>
    <w:rsid w:val="00627F69"/>
    <w:rsid w:val="00627FE4"/>
    <w:rsid w:val="00630B08"/>
    <w:rsid w:val="006310E9"/>
    <w:rsid w:val="00632107"/>
    <w:rsid w:val="006324B5"/>
    <w:rsid w:val="006342DA"/>
    <w:rsid w:val="00634448"/>
    <w:rsid w:val="00634A01"/>
    <w:rsid w:val="00635233"/>
    <w:rsid w:val="0063541D"/>
    <w:rsid w:val="00635A22"/>
    <w:rsid w:val="00635A7F"/>
    <w:rsid w:val="006361AA"/>
    <w:rsid w:val="0063659E"/>
    <w:rsid w:val="0063681D"/>
    <w:rsid w:val="00637100"/>
    <w:rsid w:val="00640340"/>
    <w:rsid w:val="006403D7"/>
    <w:rsid w:val="0064091F"/>
    <w:rsid w:val="00640D04"/>
    <w:rsid w:val="00641376"/>
    <w:rsid w:val="0064195E"/>
    <w:rsid w:val="00641EEC"/>
    <w:rsid w:val="00642293"/>
    <w:rsid w:val="0064284B"/>
    <w:rsid w:val="00642A02"/>
    <w:rsid w:val="00643120"/>
    <w:rsid w:val="00643756"/>
    <w:rsid w:val="00644340"/>
    <w:rsid w:val="00644418"/>
    <w:rsid w:val="0064477F"/>
    <w:rsid w:val="00645795"/>
    <w:rsid w:val="0064580F"/>
    <w:rsid w:val="00645D50"/>
    <w:rsid w:val="006460D9"/>
    <w:rsid w:val="006464AD"/>
    <w:rsid w:val="0064664D"/>
    <w:rsid w:val="00646714"/>
    <w:rsid w:val="006472B6"/>
    <w:rsid w:val="00647647"/>
    <w:rsid w:val="00647C64"/>
    <w:rsid w:val="00647CC7"/>
    <w:rsid w:val="006504CC"/>
    <w:rsid w:val="00650711"/>
    <w:rsid w:val="00650A63"/>
    <w:rsid w:val="00650E91"/>
    <w:rsid w:val="006517BF"/>
    <w:rsid w:val="006524C2"/>
    <w:rsid w:val="00652A91"/>
    <w:rsid w:val="00652F9B"/>
    <w:rsid w:val="00653312"/>
    <w:rsid w:val="00654200"/>
    <w:rsid w:val="00654206"/>
    <w:rsid w:val="00654578"/>
    <w:rsid w:val="006559F9"/>
    <w:rsid w:val="00656C83"/>
    <w:rsid w:val="00656D8C"/>
    <w:rsid w:val="00657AAF"/>
    <w:rsid w:val="00657C4F"/>
    <w:rsid w:val="0066029F"/>
    <w:rsid w:val="00660D66"/>
    <w:rsid w:val="00661962"/>
    <w:rsid w:val="00661F98"/>
    <w:rsid w:val="00662295"/>
    <w:rsid w:val="00662351"/>
    <w:rsid w:val="0066259D"/>
    <w:rsid w:val="00663D27"/>
    <w:rsid w:val="00663ED2"/>
    <w:rsid w:val="006646EE"/>
    <w:rsid w:val="00664729"/>
    <w:rsid w:val="00665391"/>
    <w:rsid w:val="00665865"/>
    <w:rsid w:val="00665A59"/>
    <w:rsid w:val="00665AFF"/>
    <w:rsid w:val="00665CB5"/>
    <w:rsid w:val="00665ECE"/>
    <w:rsid w:val="00666892"/>
    <w:rsid w:val="00666EBA"/>
    <w:rsid w:val="006700EB"/>
    <w:rsid w:val="006703D8"/>
    <w:rsid w:val="0067060B"/>
    <w:rsid w:val="00670AAA"/>
    <w:rsid w:val="00670AD2"/>
    <w:rsid w:val="00670EAB"/>
    <w:rsid w:val="006727E7"/>
    <w:rsid w:val="00672EE2"/>
    <w:rsid w:val="006738D7"/>
    <w:rsid w:val="00673909"/>
    <w:rsid w:val="00673963"/>
    <w:rsid w:val="00673DA5"/>
    <w:rsid w:val="00674623"/>
    <w:rsid w:val="006746CB"/>
    <w:rsid w:val="00674ED6"/>
    <w:rsid w:val="00675560"/>
    <w:rsid w:val="006758FB"/>
    <w:rsid w:val="006760B8"/>
    <w:rsid w:val="006762BE"/>
    <w:rsid w:val="0067630E"/>
    <w:rsid w:val="00676441"/>
    <w:rsid w:val="00676486"/>
    <w:rsid w:val="006767BF"/>
    <w:rsid w:val="0067685D"/>
    <w:rsid w:val="00676B2C"/>
    <w:rsid w:val="00676DA8"/>
    <w:rsid w:val="00676EA0"/>
    <w:rsid w:val="00676FA1"/>
    <w:rsid w:val="00681305"/>
    <w:rsid w:val="00681464"/>
    <w:rsid w:val="006826D1"/>
    <w:rsid w:val="00682FE1"/>
    <w:rsid w:val="0068315E"/>
    <w:rsid w:val="00683734"/>
    <w:rsid w:val="006837E8"/>
    <w:rsid w:val="0068467F"/>
    <w:rsid w:val="00684A8D"/>
    <w:rsid w:val="00684F16"/>
    <w:rsid w:val="0068508C"/>
    <w:rsid w:val="0068521D"/>
    <w:rsid w:val="00685829"/>
    <w:rsid w:val="0068595C"/>
    <w:rsid w:val="00685C4E"/>
    <w:rsid w:val="0068673D"/>
    <w:rsid w:val="00686B50"/>
    <w:rsid w:val="0068738A"/>
    <w:rsid w:val="00690EB4"/>
    <w:rsid w:val="00690F86"/>
    <w:rsid w:val="00691346"/>
    <w:rsid w:val="00692184"/>
    <w:rsid w:val="006926CE"/>
    <w:rsid w:val="006928F0"/>
    <w:rsid w:val="00692E04"/>
    <w:rsid w:val="006931FB"/>
    <w:rsid w:val="006935C9"/>
    <w:rsid w:val="00693DD7"/>
    <w:rsid w:val="00694023"/>
    <w:rsid w:val="006941AB"/>
    <w:rsid w:val="00694C21"/>
    <w:rsid w:val="00694E0F"/>
    <w:rsid w:val="00695259"/>
    <w:rsid w:val="006969A1"/>
    <w:rsid w:val="0069736A"/>
    <w:rsid w:val="00697B05"/>
    <w:rsid w:val="006A0797"/>
    <w:rsid w:val="006A0FB2"/>
    <w:rsid w:val="006A105E"/>
    <w:rsid w:val="006A1071"/>
    <w:rsid w:val="006A17DF"/>
    <w:rsid w:val="006A2019"/>
    <w:rsid w:val="006A2665"/>
    <w:rsid w:val="006A27B6"/>
    <w:rsid w:val="006A28AC"/>
    <w:rsid w:val="006A403A"/>
    <w:rsid w:val="006A4393"/>
    <w:rsid w:val="006A4A90"/>
    <w:rsid w:val="006A4D96"/>
    <w:rsid w:val="006A57BF"/>
    <w:rsid w:val="006A618E"/>
    <w:rsid w:val="006A723A"/>
    <w:rsid w:val="006A75E7"/>
    <w:rsid w:val="006A7CB8"/>
    <w:rsid w:val="006B0434"/>
    <w:rsid w:val="006B047B"/>
    <w:rsid w:val="006B0F2D"/>
    <w:rsid w:val="006B17AD"/>
    <w:rsid w:val="006B2CD3"/>
    <w:rsid w:val="006B2EE9"/>
    <w:rsid w:val="006B45CC"/>
    <w:rsid w:val="006B4B46"/>
    <w:rsid w:val="006B53EC"/>
    <w:rsid w:val="006B560E"/>
    <w:rsid w:val="006B6053"/>
    <w:rsid w:val="006B60F6"/>
    <w:rsid w:val="006B652B"/>
    <w:rsid w:val="006B695C"/>
    <w:rsid w:val="006B6B5D"/>
    <w:rsid w:val="006B6BB1"/>
    <w:rsid w:val="006B6BC3"/>
    <w:rsid w:val="006B6D7B"/>
    <w:rsid w:val="006B7649"/>
    <w:rsid w:val="006B7B5E"/>
    <w:rsid w:val="006B7E79"/>
    <w:rsid w:val="006C020F"/>
    <w:rsid w:val="006C0294"/>
    <w:rsid w:val="006C069A"/>
    <w:rsid w:val="006C07AC"/>
    <w:rsid w:val="006C0BEE"/>
    <w:rsid w:val="006C0E33"/>
    <w:rsid w:val="006C2314"/>
    <w:rsid w:val="006C2509"/>
    <w:rsid w:val="006C28C9"/>
    <w:rsid w:val="006C2CF2"/>
    <w:rsid w:val="006C31D8"/>
    <w:rsid w:val="006C344B"/>
    <w:rsid w:val="006C3E3E"/>
    <w:rsid w:val="006C44EF"/>
    <w:rsid w:val="006C4E3B"/>
    <w:rsid w:val="006C59BF"/>
    <w:rsid w:val="006C5CCF"/>
    <w:rsid w:val="006C6363"/>
    <w:rsid w:val="006C6644"/>
    <w:rsid w:val="006C676A"/>
    <w:rsid w:val="006C68DC"/>
    <w:rsid w:val="006C7254"/>
    <w:rsid w:val="006D0473"/>
    <w:rsid w:val="006D2391"/>
    <w:rsid w:val="006D274B"/>
    <w:rsid w:val="006D3167"/>
    <w:rsid w:val="006D3487"/>
    <w:rsid w:val="006D35F0"/>
    <w:rsid w:val="006D3992"/>
    <w:rsid w:val="006D3BBF"/>
    <w:rsid w:val="006D3D72"/>
    <w:rsid w:val="006D44C5"/>
    <w:rsid w:val="006D4551"/>
    <w:rsid w:val="006D50FF"/>
    <w:rsid w:val="006D6980"/>
    <w:rsid w:val="006E041C"/>
    <w:rsid w:val="006E11EB"/>
    <w:rsid w:val="006E1957"/>
    <w:rsid w:val="006E1E7F"/>
    <w:rsid w:val="006E218C"/>
    <w:rsid w:val="006E2788"/>
    <w:rsid w:val="006E41CC"/>
    <w:rsid w:val="006E4439"/>
    <w:rsid w:val="006E5152"/>
    <w:rsid w:val="006E5454"/>
    <w:rsid w:val="006E57F6"/>
    <w:rsid w:val="006E610D"/>
    <w:rsid w:val="006E639E"/>
    <w:rsid w:val="006E680A"/>
    <w:rsid w:val="006E6818"/>
    <w:rsid w:val="006E6ECB"/>
    <w:rsid w:val="006E724D"/>
    <w:rsid w:val="006E74F3"/>
    <w:rsid w:val="006E789D"/>
    <w:rsid w:val="006E7A5D"/>
    <w:rsid w:val="006E7B43"/>
    <w:rsid w:val="006F08BE"/>
    <w:rsid w:val="006F0AA9"/>
    <w:rsid w:val="006F12B4"/>
    <w:rsid w:val="006F1920"/>
    <w:rsid w:val="006F1BDD"/>
    <w:rsid w:val="006F1D0B"/>
    <w:rsid w:val="006F24E9"/>
    <w:rsid w:val="006F2D2D"/>
    <w:rsid w:val="006F31A1"/>
    <w:rsid w:val="006F3308"/>
    <w:rsid w:val="006F33B4"/>
    <w:rsid w:val="006F36C2"/>
    <w:rsid w:val="006F452F"/>
    <w:rsid w:val="006F47B7"/>
    <w:rsid w:val="006F48E8"/>
    <w:rsid w:val="006F7BBA"/>
    <w:rsid w:val="006F7F4C"/>
    <w:rsid w:val="007001CE"/>
    <w:rsid w:val="00700AFC"/>
    <w:rsid w:val="00700B0B"/>
    <w:rsid w:val="00700CC2"/>
    <w:rsid w:val="00701358"/>
    <w:rsid w:val="00701433"/>
    <w:rsid w:val="0070162F"/>
    <w:rsid w:val="00702011"/>
    <w:rsid w:val="00702132"/>
    <w:rsid w:val="007038B0"/>
    <w:rsid w:val="007039F2"/>
    <w:rsid w:val="00703A80"/>
    <w:rsid w:val="00703C0A"/>
    <w:rsid w:val="00703D32"/>
    <w:rsid w:val="00703D8C"/>
    <w:rsid w:val="00703EBE"/>
    <w:rsid w:val="00703F89"/>
    <w:rsid w:val="00704D48"/>
    <w:rsid w:val="00704DDD"/>
    <w:rsid w:val="007057D5"/>
    <w:rsid w:val="0070671E"/>
    <w:rsid w:val="007069BA"/>
    <w:rsid w:val="007069CA"/>
    <w:rsid w:val="00706EAF"/>
    <w:rsid w:val="00707254"/>
    <w:rsid w:val="007073A1"/>
    <w:rsid w:val="00707F3B"/>
    <w:rsid w:val="00710733"/>
    <w:rsid w:val="00710CBF"/>
    <w:rsid w:val="007129E8"/>
    <w:rsid w:val="00712F25"/>
    <w:rsid w:val="00712FCA"/>
    <w:rsid w:val="007134B7"/>
    <w:rsid w:val="00714F25"/>
    <w:rsid w:val="007150F7"/>
    <w:rsid w:val="007167D8"/>
    <w:rsid w:val="00716A36"/>
    <w:rsid w:val="00716C99"/>
    <w:rsid w:val="00717320"/>
    <w:rsid w:val="00717F00"/>
    <w:rsid w:val="007215EA"/>
    <w:rsid w:val="007218BD"/>
    <w:rsid w:val="00721FD0"/>
    <w:rsid w:val="00722CB5"/>
    <w:rsid w:val="00722F7A"/>
    <w:rsid w:val="007236FC"/>
    <w:rsid w:val="00723D83"/>
    <w:rsid w:val="0072404C"/>
    <w:rsid w:val="00725590"/>
    <w:rsid w:val="00727256"/>
    <w:rsid w:val="00727612"/>
    <w:rsid w:val="00730B15"/>
    <w:rsid w:val="00730F3D"/>
    <w:rsid w:val="0073224D"/>
    <w:rsid w:val="007323C2"/>
    <w:rsid w:val="00732946"/>
    <w:rsid w:val="00732D53"/>
    <w:rsid w:val="00733A6D"/>
    <w:rsid w:val="00734200"/>
    <w:rsid w:val="0073553F"/>
    <w:rsid w:val="00735A22"/>
    <w:rsid w:val="00736626"/>
    <w:rsid w:val="00736E78"/>
    <w:rsid w:val="00736EE6"/>
    <w:rsid w:val="00737059"/>
    <w:rsid w:val="0073730A"/>
    <w:rsid w:val="00737FF5"/>
    <w:rsid w:val="00740002"/>
    <w:rsid w:val="007404CE"/>
    <w:rsid w:val="00740F0D"/>
    <w:rsid w:val="00742354"/>
    <w:rsid w:val="00742CB4"/>
    <w:rsid w:val="00742E36"/>
    <w:rsid w:val="00742ED2"/>
    <w:rsid w:val="00743787"/>
    <w:rsid w:val="00744160"/>
    <w:rsid w:val="00745303"/>
    <w:rsid w:val="0074543F"/>
    <w:rsid w:val="0074574E"/>
    <w:rsid w:val="00745E71"/>
    <w:rsid w:val="007461C3"/>
    <w:rsid w:val="00746986"/>
    <w:rsid w:val="00746DE7"/>
    <w:rsid w:val="00747F97"/>
    <w:rsid w:val="00750CED"/>
    <w:rsid w:val="0075107F"/>
    <w:rsid w:val="0075185D"/>
    <w:rsid w:val="007525E8"/>
    <w:rsid w:val="007527AF"/>
    <w:rsid w:val="00752D4D"/>
    <w:rsid w:val="00752D76"/>
    <w:rsid w:val="00753148"/>
    <w:rsid w:val="0075325D"/>
    <w:rsid w:val="0075371A"/>
    <w:rsid w:val="007537C3"/>
    <w:rsid w:val="007538B8"/>
    <w:rsid w:val="00754D06"/>
    <w:rsid w:val="007559D0"/>
    <w:rsid w:val="0075644C"/>
    <w:rsid w:val="007565CD"/>
    <w:rsid w:val="00756711"/>
    <w:rsid w:val="0075689C"/>
    <w:rsid w:val="00756DF8"/>
    <w:rsid w:val="00756EE9"/>
    <w:rsid w:val="00757657"/>
    <w:rsid w:val="00757702"/>
    <w:rsid w:val="00757DAD"/>
    <w:rsid w:val="00760693"/>
    <w:rsid w:val="007607BE"/>
    <w:rsid w:val="00760D47"/>
    <w:rsid w:val="00761119"/>
    <w:rsid w:val="00762407"/>
    <w:rsid w:val="00762699"/>
    <w:rsid w:val="0076270C"/>
    <w:rsid w:val="007629E3"/>
    <w:rsid w:val="00762C45"/>
    <w:rsid w:val="00763479"/>
    <w:rsid w:val="00763DDE"/>
    <w:rsid w:val="007646FE"/>
    <w:rsid w:val="00764821"/>
    <w:rsid w:val="00764B40"/>
    <w:rsid w:val="0076528C"/>
    <w:rsid w:val="0076568C"/>
    <w:rsid w:val="00765AE0"/>
    <w:rsid w:val="00766062"/>
    <w:rsid w:val="00766E55"/>
    <w:rsid w:val="007675A7"/>
    <w:rsid w:val="00767770"/>
    <w:rsid w:val="00767DBE"/>
    <w:rsid w:val="007705B4"/>
    <w:rsid w:val="00770AF8"/>
    <w:rsid w:val="00770C1B"/>
    <w:rsid w:val="007717D4"/>
    <w:rsid w:val="007722B7"/>
    <w:rsid w:val="00772CD6"/>
    <w:rsid w:val="007733F3"/>
    <w:rsid w:val="00773552"/>
    <w:rsid w:val="00774DC9"/>
    <w:rsid w:val="0077640B"/>
    <w:rsid w:val="007768CB"/>
    <w:rsid w:val="00777EF8"/>
    <w:rsid w:val="0078005F"/>
    <w:rsid w:val="00780540"/>
    <w:rsid w:val="00780C17"/>
    <w:rsid w:val="00780CA5"/>
    <w:rsid w:val="007810CE"/>
    <w:rsid w:val="00781280"/>
    <w:rsid w:val="00781F26"/>
    <w:rsid w:val="007828BD"/>
    <w:rsid w:val="00782DE5"/>
    <w:rsid w:val="00783AEA"/>
    <w:rsid w:val="00783F6F"/>
    <w:rsid w:val="0078426B"/>
    <w:rsid w:val="0078471D"/>
    <w:rsid w:val="00784877"/>
    <w:rsid w:val="0078497F"/>
    <w:rsid w:val="00784C4F"/>
    <w:rsid w:val="00784DD3"/>
    <w:rsid w:val="00785254"/>
    <w:rsid w:val="007858B9"/>
    <w:rsid w:val="00786261"/>
    <w:rsid w:val="007872FD"/>
    <w:rsid w:val="007877A9"/>
    <w:rsid w:val="0078797E"/>
    <w:rsid w:val="00790186"/>
    <w:rsid w:val="00791A45"/>
    <w:rsid w:val="0079314C"/>
    <w:rsid w:val="007940BC"/>
    <w:rsid w:val="007944FA"/>
    <w:rsid w:val="007955A7"/>
    <w:rsid w:val="0079655B"/>
    <w:rsid w:val="00796774"/>
    <w:rsid w:val="00796C7A"/>
    <w:rsid w:val="00796D0E"/>
    <w:rsid w:val="007A04E5"/>
    <w:rsid w:val="007A05D0"/>
    <w:rsid w:val="007A0D13"/>
    <w:rsid w:val="007A1A32"/>
    <w:rsid w:val="007A241B"/>
    <w:rsid w:val="007A2B86"/>
    <w:rsid w:val="007A357F"/>
    <w:rsid w:val="007A493D"/>
    <w:rsid w:val="007A4BFE"/>
    <w:rsid w:val="007A5177"/>
    <w:rsid w:val="007A5443"/>
    <w:rsid w:val="007A6160"/>
    <w:rsid w:val="007A6AD2"/>
    <w:rsid w:val="007A6D24"/>
    <w:rsid w:val="007A76E2"/>
    <w:rsid w:val="007B0172"/>
    <w:rsid w:val="007B01D1"/>
    <w:rsid w:val="007B0FDB"/>
    <w:rsid w:val="007B1025"/>
    <w:rsid w:val="007B1B0E"/>
    <w:rsid w:val="007B1BE7"/>
    <w:rsid w:val="007B1CEF"/>
    <w:rsid w:val="007B22F3"/>
    <w:rsid w:val="007B25CF"/>
    <w:rsid w:val="007B280C"/>
    <w:rsid w:val="007B32A3"/>
    <w:rsid w:val="007B3451"/>
    <w:rsid w:val="007B3590"/>
    <w:rsid w:val="007B37A4"/>
    <w:rsid w:val="007B3DDE"/>
    <w:rsid w:val="007B4DE9"/>
    <w:rsid w:val="007B4DF7"/>
    <w:rsid w:val="007B5A4C"/>
    <w:rsid w:val="007B5EF2"/>
    <w:rsid w:val="007B61AB"/>
    <w:rsid w:val="007B6A88"/>
    <w:rsid w:val="007B77F6"/>
    <w:rsid w:val="007B788E"/>
    <w:rsid w:val="007B7ACD"/>
    <w:rsid w:val="007B7C3E"/>
    <w:rsid w:val="007C01CB"/>
    <w:rsid w:val="007C0D32"/>
    <w:rsid w:val="007C21CE"/>
    <w:rsid w:val="007C25F8"/>
    <w:rsid w:val="007C286E"/>
    <w:rsid w:val="007C2C27"/>
    <w:rsid w:val="007C349C"/>
    <w:rsid w:val="007C391E"/>
    <w:rsid w:val="007C3E0B"/>
    <w:rsid w:val="007C3FE1"/>
    <w:rsid w:val="007C48CA"/>
    <w:rsid w:val="007C4E09"/>
    <w:rsid w:val="007C5779"/>
    <w:rsid w:val="007C5CA0"/>
    <w:rsid w:val="007C618B"/>
    <w:rsid w:val="007C65C9"/>
    <w:rsid w:val="007C674B"/>
    <w:rsid w:val="007D09CA"/>
    <w:rsid w:val="007D15BB"/>
    <w:rsid w:val="007D1889"/>
    <w:rsid w:val="007D1D95"/>
    <w:rsid w:val="007D24FF"/>
    <w:rsid w:val="007D283E"/>
    <w:rsid w:val="007D296E"/>
    <w:rsid w:val="007D2DCF"/>
    <w:rsid w:val="007D3021"/>
    <w:rsid w:val="007D4097"/>
    <w:rsid w:val="007D4A36"/>
    <w:rsid w:val="007D4DFA"/>
    <w:rsid w:val="007D4FED"/>
    <w:rsid w:val="007D5318"/>
    <w:rsid w:val="007D6733"/>
    <w:rsid w:val="007D69EB"/>
    <w:rsid w:val="007D74C8"/>
    <w:rsid w:val="007E0078"/>
    <w:rsid w:val="007E0407"/>
    <w:rsid w:val="007E0517"/>
    <w:rsid w:val="007E072E"/>
    <w:rsid w:val="007E17D2"/>
    <w:rsid w:val="007E1B10"/>
    <w:rsid w:val="007E1CE3"/>
    <w:rsid w:val="007E2C22"/>
    <w:rsid w:val="007E3286"/>
    <w:rsid w:val="007E3796"/>
    <w:rsid w:val="007E443C"/>
    <w:rsid w:val="007E593B"/>
    <w:rsid w:val="007E7D73"/>
    <w:rsid w:val="007F0008"/>
    <w:rsid w:val="007F0220"/>
    <w:rsid w:val="007F0D76"/>
    <w:rsid w:val="007F0EAB"/>
    <w:rsid w:val="007F1524"/>
    <w:rsid w:val="007F193A"/>
    <w:rsid w:val="007F2053"/>
    <w:rsid w:val="007F2122"/>
    <w:rsid w:val="007F240D"/>
    <w:rsid w:val="007F30B5"/>
    <w:rsid w:val="007F448A"/>
    <w:rsid w:val="007F4686"/>
    <w:rsid w:val="007F4851"/>
    <w:rsid w:val="007F50FC"/>
    <w:rsid w:val="007F5149"/>
    <w:rsid w:val="007F604F"/>
    <w:rsid w:val="007F6B94"/>
    <w:rsid w:val="007F6D90"/>
    <w:rsid w:val="007F73AB"/>
    <w:rsid w:val="0080007D"/>
    <w:rsid w:val="0080018B"/>
    <w:rsid w:val="008002D2"/>
    <w:rsid w:val="008004F1"/>
    <w:rsid w:val="00804DAD"/>
    <w:rsid w:val="008050C4"/>
    <w:rsid w:val="0080539A"/>
    <w:rsid w:val="008054B9"/>
    <w:rsid w:val="008055D7"/>
    <w:rsid w:val="008058A7"/>
    <w:rsid w:val="00805C2C"/>
    <w:rsid w:val="00805D93"/>
    <w:rsid w:val="00806261"/>
    <w:rsid w:val="00806BE3"/>
    <w:rsid w:val="00807066"/>
    <w:rsid w:val="0080720C"/>
    <w:rsid w:val="0080755E"/>
    <w:rsid w:val="008105FF"/>
    <w:rsid w:val="00810A44"/>
    <w:rsid w:val="0081182B"/>
    <w:rsid w:val="008122D3"/>
    <w:rsid w:val="00813018"/>
    <w:rsid w:val="008136EF"/>
    <w:rsid w:val="00813720"/>
    <w:rsid w:val="00814460"/>
    <w:rsid w:val="008146B3"/>
    <w:rsid w:val="00814AA4"/>
    <w:rsid w:val="00814B5F"/>
    <w:rsid w:val="00815A64"/>
    <w:rsid w:val="008163DF"/>
    <w:rsid w:val="00816B43"/>
    <w:rsid w:val="00820775"/>
    <w:rsid w:val="008209BB"/>
    <w:rsid w:val="008210DA"/>
    <w:rsid w:val="0082166E"/>
    <w:rsid w:val="008220D5"/>
    <w:rsid w:val="00822550"/>
    <w:rsid w:val="00822787"/>
    <w:rsid w:val="00822EB8"/>
    <w:rsid w:val="00823209"/>
    <w:rsid w:val="008232E7"/>
    <w:rsid w:val="00823A0A"/>
    <w:rsid w:val="0082446C"/>
    <w:rsid w:val="00824EEC"/>
    <w:rsid w:val="008254CF"/>
    <w:rsid w:val="00825A96"/>
    <w:rsid w:val="00825BB0"/>
    <w:rsid w:val="00826F1E"/>
    <w:rsid w:val="00827219"/>
    <w:rsid w:val="00827355"/>
    <w:rsid w:val="008276AE"/>
    <w:rsid w:val="0082783B"/>
    <w:rsid w:val="008279FA"/>
    <w:rsid w:val="008306D7"/>
    <w:rsid w:val="00830C16"/>
    <w:rsid w:val="0083112D"/>
    <w:rsid w:val="0083356C"/>
    <w:rsid w:val="00834245"/>
    <w:rsid w:val="00836056"/>
    <w:rsid w:val="00837198"/>
    <w:rsid w:val="008377DA"/>
    <w:rsid w:val="00840577"/>
    <w:rsid w:val="008408F4"/>
    <w:rsid w:val="008409E9"/>
    <w:rsid w:val="00840C3A"/>
    <w:rsid w:val="00841E46"/>
    <w:rsid w:val="00842226"/>
    <w:rsid w:val="00842CA2"/>
    <w:rsid w:val="00843124"/>
    <w:rsid w:val="008440BD"/>
    <w:rsid w:val="00844304"/>
    <w:rsid w:val="008445E6"/>
    <w:rsid w:val="00844BB4"/>
    <w:rsid w:val="00846279"/>
    <w:rsid w:val="00846719"/>
    <w:rsid w:val="00846B4F"/>
    <w:rsid w:val="00847BE1"/>
    <w:rsid w:val="00847DF5"/>
    <w:rsid w:val="008507EB"/>
    <w:rsid w:val="00850A84"/>
    <w:rsid w:val="00850B27"/>
    <w:rsid w:val="00852B1E"/>
    <w:rsid w:val="008530B4"/>
    <w:rsid w:val="008530DC"/>
    <w:rsid w:val="00853269"/>
    <w:rsid w:val="00853292"/>
    <w:rsid w:val="00853747"/>
    <w:rsid w:val="00854A62"/>
    <w:rsid w:val="00854DB9"/>
    <w:rsid w:val="008551BC"/>
    <w:rsid w:val="00855E48"/>
    <w:rsid w:val="00856584"/>
    <w:rsid w:val="00857034"/>
    <w:rsid w:val="00857493"/>
    <w:rsid w:val="0085789E"/>
    <w:rsid w:val="00857E9E"/>
    <w:rsid w:val="00860430"/>
    <w:rsid w:val="008607A8"/>
    <w:rsid w:val="00861204"/>
    <w:rsid w:val="00861C20"/>
    <w:rsid w:val="0086236B"/>
    <w:rsid w:val="00862399"/>
    <w:rsid w:val="00862FEF"/>
    <w:rsid w:val="008631A9"/>
    <w:rsid w:val="008635C9"/>
    <w:rsid w:val="00863A54"/>
    <w:rsid w:val="008640F9"/>
    <w:rsid w:val="00864EA7"/>
    <w:rsid w:val="00865E17"/>
    <w:rsid w:val="00866A1D"/>
    <w:rsid w:val="00866D1F"/>
    <w:rsid w:val="0086747D"/>
    <w:rsid w:val="00867587"/>
    <w:rsid w:val="008675CD"/>
    <w:rsid w:val="008678DF"/>
    <w:rsid w:val="00867B17"/>
    <w:rsid w:val="00867BD9"/>
    <w:rsid w:val="00867DD8"/>
    <w:rsid w:val="0087050C"/>
    <w:rsid w:val="008705B0"/>
    <w:rsid w:val="008707E3"/>
    <w:rsid w:val="00870BB0"/>
    <w:rsid w:val="00872764"/>
    <w:rsid w:val="00872A9A"/>
    <w:rsid w:val="008730FF"/>
    <w:rsid w:val="00873441"/>
    <w:rsid w:val="00873B46"/>
    <w:rsid w:val="00873EDE"/>
    <w:rsid w:val="00874BDC"/>
    <w:rsid w:val="00874C99"/>
    <w:rsid w:val="00874DCF"/>
    <w:rsid w:val="008754C6"/>
    <w:rsid w:val="00875652"/>
    <w:rsid w:val="00876192"/>
    <w:rsid w:val="00877BF3"/>
    <w:rsid w:val="00877C03"/>
    <w:rsid w:val="008806BF"/>
    <w:rsid w:val="00880735"/>
    <w:rsid w:val="00880762"/>
    <w:rsid w:val="00880CDB"/>
    <w:rsid w:val="008816AC"/>
    <w:rsid w:val="008816E3"/>
    <w:rsid w:val="0088188F"/>
    <w:rsid w:val="008818F7"/>
    <w:rsid w:val="00881B02"/>
    <w:rsid w:val="008825B9"/>
    <w:rsid w:val="008827DB"/>
    <w:rsid w:val="00883A34"/>
    <w:rsid w:val="00884C1A"/>
    <w:rsid w:val="00885C19"/>
    <w:rsid w:val="0088624E"/>
    <w:rsid w:val="008864A1"/>
    <w:rsid w:val="008868B2"/>
    <w:rsid w:val="008869DD"/>
    <w:rsid w:val="00886AC8"/>
    <w:rsid w:val="00886E64"/>
    <w:rsid w:val="008870FF"/>
    <w:rsid w:val="008877F1"/>
    <w:rsid w:val="00890156"/>
    <w:rsid w:val="00891018"/>
    <w:rsid w:val="008912B8"/>
    <w:rsid w:val="008917BA"/>
    <w:rsid w:val="00891C69"/>
    <w:rsid w:val="00891F3C"/>
    <w:rsid w:val="00892326"/>
    <w:rsid w:val="00892B87"/>
    <w:rsid w:val="00892D93"/>
    <w:rsid w:val="008933E5"/>
    <w:rsid w:val="008935D7"/>
    <w:rsid w:val="008941CF"/>
    <w:rsid w:val="00894208"/>
    <w:rsid w:val="008945EB"/>
    <w:rsid w:val="00895351"/>
    <w:rsid w:val="008958DF"/>
    <w:rsid w:val="00896176"/>
    <w:rsid w:val="00896B87"/>
    <w:rsid w:val="00897065"/>
    <w:rsid w:val="00897629"/>
    <w:rsid w:val="008976C4"/>
    <w:rsid w:val="008A011F"/>
    <w:rsid w:val="008A398C"/>
    <w:rsid w:val="008A445A"/>
    <w:rsid w:val="008A4AE2"/>
    <w:rsid w:val="008A4C6F"/>
    <w:rsid w:val="008A5553"/>
    <w:rsid w:val="008A5A4D"/>
    <w:rsid w:val="008A64FF"/>
    <w:rsid w:val="008A6FB8"/>
    <w:rsid w:val="008A6FC2"/>
    <w:rsid w:val="008A7373"/>
    <w:rsid w:val="008A761C"/>
    <w:rsid w:val="008A7A91"/>
    <w:rsid w:val="008A7CEE"/>
    <w:rsid w:val="008B00FE"/>
    <w:rsid w:val="008B046F"/>
    <w:rsid w:val="008B0D60"/>
    <w:rsid w:val="008B1BA8"/>
    <w:rsid w:val="008B23DB"/>
    <w:rsid w:val="008B255F"/>
    <w:rsid w:val="008B2D11"/>
    <w:rsid w:val="008B3375"/>
    <w:rsid w:val="008B3805"/>
    <w:rsid w:val="008B3FC8"/>
    <w:rsid w:val="008B3FC9"/>
    <w:rsid w:val="008B4CD5"/>
    <w:rsid w:val="008B5D4D"/>
    <w:rsid w:val="008B6950"/>
    <w:rsid w:val="008B69A4"/>
    <w:rsid w:val="008B7456"/>
    <w:rsid w:val="008B74EF"/>
    <w:rsid w:val="008B7826"/>
    <w:rsid w:val="008B7B1B"/>
    <w:rsid w:val="008C0DC6"/>
    <w:rsid w:val="008C1E71"/>
    <w:rsid w:val="008C1E8A"/>
    <w:rsid w:val="008C21AF"/>
    <w:rsid w:val="008C2A72"/>
    <w:rsid w:val="008C3F0F"/>
    <w:rsid w:val="008C4472"/>
    <w:rsid w:val="008C4A95"/>
    <w:rsid w:val="008C4B07"/>
    <w:rsid w:val="008C4F0A"/>
    <w:rsid w:val="008C5671"/>
    <w:rsid w:val="008C5CC2"/>
    <w:rsid w:val="008C6344"/>
    <w:rsid w:val="008C6DA3"/>
    <w:rsid w:val="008C6EDC"/>
    <w:rsid w:val="008C7319"/>
    <w:rsid w:val="008C7550"/>
    <w:rsid w:val="008C75A5"/>
    <w:rsid w:val="008D04B4"/>
    <w:rsid w:val="008D09AD"/>
    <w:rsid w:val="008D188F"/>
    <w:rsid w:val="008D196C"/>
    <w:rsid w:val="008D1C09"/>
    <w:rsid w:val="008D1E95"/>
    <w:rsid w:val="008D1F8A"/>
    <w:rsid w:val="008D239D"/>
    <w:rsid w:val="008D25D3"/>
    <w:rsid w:val="008D2738"/>
    <w:rsid w:val="008D2DCF"/>
    <w:rsid w:val="008D303B"/>
    <w:rsid w:val="008D313F"/>
    <w:rsid w:val="008D4041"/>
    <w:rsid w:val="008D40B9"/>
    <w:rsid w:val="008D4120"/>
    <w:rsid w:val="008D5A65"/>
    <w:rsid w:val="008D66B0"/>
    <w:rsid w:val="008D7FDC"/>
    <w:rsid w:val="008E0070"/>
    <w:rsid w:val="008E16B3"/>
    <w:rsid w:val="008E21CA"/>
    <w:rsid w:val="008E2B1E"/>
    <w:rsid w:val="008E3312"/>
    <w:rsid w:val="008E3629"/>
    <w:rsid w:val="008E4A0A"/>
    <w:rsid w:val="008E5053"/>
    <w:rsid w:val="008E506B"/>
    <w:rsid w:val="008E5AF9"/>
    <w:rsid w:val="008E5FBF"/>
    <w:rsid w:val="008E6335"/>
    <w:rsid w:val="008E7818"/>
    <w:rsid w:val="008E7E67"/>
    <w:rsid w:val="008F059A"/>
    <w:rsid w:val="008F08C8"/>
    <w:rsid w:val="008F0BB4"/>
    <w:rsid w:val="008F0D05"/>
    <w:rsid w:val="008F0F3D"/>
    <w:rsid w:val="008F0F52"/>
    <w:rsid w:val="008F17C7"/>
    <w:rsid w:val="008F192F"/>
    <w:rsid w:val="008F1CE8"/>
    <w:rsid w:val="008F1EC6"/>
    <w:rsid w:val="008F295D"/>
    <w:rsid w:val="008F2E5A"/>
    <w:rsid w:val="008F3621"/>
    <w:rsid w:val="008F39A4"/>
    <w:rsid w:val="008F41DD"/>
    <w:rsid w:val="008F4545"/>
    <w:rsid w:val="008F4ABA"/>
    <w:rsid w:val="008F6562"/>
    <w:rsid w:val="008F6605"/>
    <w:rsid w:val="008F6ECD"/>
    <w:rsid w:val="008F757A"/>
    <w:rsid w:val="008F76CB"/>
    <w:rsid w:val="008F7AF7"/>
    <w:rsid w:val="0090031F"/>
    <w:rsid w:val="0090051B"/>
    <w:rsid w:val="0090061E"/>
    <w:rsid w:val="0090097D"/>
    <w:rsid w:val="0090123C"/>
    <w:rsid w:val="00901FA0"/>
    <w:rsid w:val="00902C7F"/>
    <w:rsid w:val="00902F92"/>
    <w:rsid w:val="009033AC"/>
    <w:rsid w:val="00903619"/>
    <w:rsid w:val="0090427F"/>
    <w:rsid w:val="0090441D"/>
    <w:rsid w:val="009045A6"/>
    <w:rsid w:val="009053AB"/>
    <w:rsid w:val="00905962"/>
    <w:rsid w:val="00905984"/>
    <w:rsid w:val="00906028"/>
    <w:rsid w:val="009065E6"/>
    <w:rsid w:val="00906A5B"/>
    <w:rsid w:val="00906C80"/>
    <w:rsid w:val="00906CA8"/>
    <w:rsid w:val="00906F92"/>
    <w:rsid w:val="0090790F"/>
    <w:rsid w:val="009079C0"/>
    <w:rsid w:val="009100A7"/>
    <w:rsid w:val="00910CCF"/>
    <w:rsid w:val="009117B3"/>
    <w:rsid w:val="009118D1"/>
    <w:rsid w:val="009130F2"/>
    <w:rsid w:val="009131E1"/>
    <w:rsid w:val="009137E5"/>
    <w:rsid w:val="00913CDC"/>
    <w:rsid w:val="00915279"/>
    <w:rsid w:val="00915688"/>
    <w:rsid w:val="00915A7D"/>
    <w:rsid w:val="00915B01"/>
    <w:rsid w:val="009160D2"/>
    <w:rsid w:val="0091639F"/>
    <w:rsid w:val="00916778"/>
    <w:rsid w:val="00916B28"/>
    <w:rsid w:val="00916F27"/>
    <w:rsid w:val="00917241"/>
    <w:rsid w:val="00917AE2"/>
    <w:rsid w:val="00917CD3"/>
    <w:rsid w:val="00920186"/>
    <w:rsid w:val="00920438"/>
    <w:rsid w:val="00920E19"/>
    <w:rsid w:val="009210F4"/>
    <w:rsid w:val="0092124C"/>
    <w:rsid w:val="009213B6"/>
    <w:rsid w:val="009216F5"/>
    <w:rsid w:val="0092186A"/>
    <w:rsid w:val="009219A5"/>
    <w:rsid w:val="00921F0C"/>
    <w:rsid w:val="009223DE"/>
    <w:rsid w:val="00923250"/>
    <w:rsid w:val="0092352E"/>
    <w:rsid w:val="009239C1"/>
    <w:rsid w:val="009241A4"/>
    <w:rsid w:val="0092440B"/>
    <w:rsid w:val="00924F9F"/>
    <w:rsid w:val="00925846"/>
    <w:rsid w:val="00925AD4"/>
    <w:rsid w:val="00925EA3"/>
    <w:rsid w:val="00926176"/>
    <w:rsid w:val="009262EB"/>
    <w:rsid w:val="0092721A"/>
    <w:rsid w:val="00930741"/>
    <w:rsid w:val="00930CB0"/>
    <w:rsid w:val="0093157D"/>
    <w:rsid w:val="009316D9"/>
    <w:rsid w:val="009316E3"/>
    <w:rsid w:val="009337D9"/>
    <w:rsid w:val="00933CBE"/>
    <w:rsid w:val="00934174"/>
    <w:rsid w:val="0093427C"/>
    <w:rsid w:val="009352DF"/>
    <w:rsid w:val="009355A2"/>
    <w:rsid w:val="009355D9"/>
    <w:rsid w:val="0093567F"/>
    <w:rsid w:val="00936552"/>
    <w:rsid w:val="009371C9"/>
    <w:rsid w:val="00937575"/>
    <w:rsid w:val="00937C55"/>
    <w:rsid w:val="0094027F"/>
    <w:rsid w:val="00940BDF"/>
    <w:rsid w:val="00942ED1"/>
    <w:rsid w:val="00942FF7"/>
    <w:rsid w:val="00943754"/>
    <w:rsid w:val="00943875"/>
    <w:rsid w:val="00943C85"/>
    <w:rsid w:val="00943F0E"/>
    <w:rsid w:val="009441CC"/>
    <w:rsid w:val="009444E7"/>
    <w:rsid w:val="00944770"/>
    <w:rsid w:val="00944FDF"/>
    <w:rsid w:val="0094528C"/>
    <w:rsid w:val="009452DD"/>
    <w:rsid w:val="009457E3"/>
    <w:rsid w:val="00945A89"/>
    <w:rsid w:val="00945F39"/>
    <w:rsid w:val="00946518"/>
    <w:rsid w:val="00946BE3"/>
    <w:rsid w:val="009471C6"/>
    <w:rsid w:val="009472B4"/>
    <w:rsid w:val="00947F7B"/>
    <w:rsid w:val="00950D1C"/>
    <w:rsid w:val="009513C6"/>
    <w:rsid w:val="0095250C"/>
    <w:rsid w:val="009532A0"/>
    <w:rsid w:val="00953E9D"/>
    <w:rsid w:val="00954888"/>
    <w:rsid w:val="00954B73"/>
    <w:rsid w:val="00954E4A"/>
    <w:rsid w:val="00954EC9"/>
    <w:rsid w:val="00955AEA"/>
    <w:rsid w:val="00955D5D"/>
    <w:rsid w:val="0095645E"/>
    <w:rsid w:val="00956BA1"/>
    <w:rsid w:val="00957340"/>
    <w:rsid w:val="009573BE"/>
    <w:rsid w:val="009574B2"/>
    <w:rsid w:val="00957550"/>
    <w:rsid w:val="0096010C"/>
    <w:rsid w:val="00960FFC"/>
    <w:rsid w:val="00961327"/>
    <w:rsid w:val="0096157A"/>
    <w:rsid w:val="009616E0"/>
    <w:rsid w:val="009616E5"/>
    <w:rsid w:val="00961E14"/>
    <w:rsid w:val="009627E1"/>
    <w:rsid w:val="00962DDE"/>
    <w:rsid w:val="00963A59"/>
    <w:rsid w:val="00963AC4"/>
    <w:rsid w:val="00964682"/>
    <w:rsid w:val="009649D4"/>
    <w:rsid w:val="00965827"/>
    <w:rsid w:val="00965F0F"/>
    <w:rsid w:val="009667E4"/>
    <w:rsid w:val="00966A33"/>
    <w:rsid w:val="00967282"/>
    <w:rsid w:val="0096787E"/>
    <w:rsid w:val="00967BFF"/>
    <w:rsid w:val="00967C9E"/>
    <w:rsid w:val="00967E0A"/>
    <w:rsid w:val="00967EAA"/>
    <w:rsid w:val="009705F2"/>
    <w:rsid w:val="009714ED"/>
    <w:rsid w:val="009718FC"/>
    <w:rsid w:val="00971B03"/>
    <w:rsid w:val="00971C96"/>
    <w:rsid w:val="00971E87"/>
    <w:rsid w:val="00972154"/>
    <w:rsid w:val="00972883"/>
    <w:rsid w:val="009730F9"/>
    <w:rsid w:val="00973789"/>
    <w:rsid w:val="00973BF0"/>
    <w:rsid w:val="00974D16"/>
    <w:rsid w:val="00975449"/>
    <w:rsid w:val="00975CD2"/>
    <w:rsid w:val="00977329"/>
    <w:rsid w:val="0098010C"/>
    <w:rsid w:val="00980793"/>
    <w:rsid w:val="009813F5"/>
    <w:rsid w:val="0098152D"/>
    <w:rsid w:val="00981E9D"/>
    <w:rsid w:val="009825AE"/>
    <w:rsid w:val="00982734"/>
    <w:rsid w:val="009828D3"/>
    <w:rsid w:val="009839A4"/>
    <w:rsid w:val="00983A07"/>
    <w:rsid w:val="009840F5"/>
    <w:rsid w:val="00984316"/>
    <w:rsid w:val="00985488"/>
    <w:rsid w:val="00985AD7"/>
    <w:rsid w:val="00987139"/>
    <w:rsid w:val="0098713D"/>
    <w:rsid w:val="009873F1"/>
    <w:rsid w:val="0099099F"/>
    <w:rsid w:val="009914E7"/>
    <w:rsid w:val="009915A0"/>
    <w:rsid w:val="00992349"/>
    <w:rsid w:val="00992696"/>
    <w:rsid w:val="0099275C"/>
    <w:rsid w:val="00992C3E"/>
    <w:rsid w:val="00992D26"/>
    <w:rsid w:val="00993469"/>
    <w:rsid w:val="00993C0D"/>
    <w:rsid w:val="00994835"/>
    <w:rsid w:val="00994D72"/>
    <w:rsid w:val="00994F15"/>
    <w:rsid w:val="0099522B"/>
    <w:rsid w:val="0099530D"/>
    <w:rsid w:val="00995DAC"/>
    <w:rsid w:val="00996628"/>
    <w:rsid w:val="00997805"/>
    <w:rsid w:val="00997818"/>
    <w:rsid w:val="00997900"/>
    <w:rsid w:val="00997C4E"/>
    <w:rsid w:val="009A023A"/>
    <w:rsid w:val="009A08A4"/>
    <w:rsid w:val="009A0C64"/>
    <w:rsid w:val="009A0C74"/>
    <w:rsid w:val="009A145F"/>
    <w:rsid w:val="009A182D"/>
    <w:rsid w:val="009A33C8"/>
    <w:rsid w:val="009A3EC9"/>
    <w:rsid w:val="009A40EB"/>
    <w:rsid w:val="009A4EE5"/>
    <w:rsid w:val="009A4F6D"/>
    <w:rsid w:val="009A50E5"/>
    <w:rsid w:val="009A5D3F"/>
    <w:rsid w:val="009A5E38"/>
    <w:rsid w:val="009A6112"/>
    <w:rsid w:val="009A6666"/>
    <w:rsid w:val="009A67CC"/>
    <w:rsid w:val="009A739D"/>
    <w:rsid w:val="009A7824"/>
    <w:rsid w:val="009A789B"/>
    <w:rsid w:val="009A7D9E"/>
    <w:rsid w:val="009A7F12"/>
    <w:rsid w:val="009B0736"/>
    <w:rsid w:val="009B0969"/>
    <w:rsid w:val="009B0FAA"/>
    <w:rsid w:val="009B1900"/>
    <w:rsid w:val="009B1DBD"/>
    <w:rsid w:val="009B1FE4"/>
    <w:rsid w:val="009B207B"/>
    <w:rsid w:val="009B24C3"/>
    <w:rsid w:val="009B2C8A"/>
    <w:rsid w:val="009B37F1"/>
    <w:rsid w:val="009B3CEA"/>
    <w:rsid w:val="009B4290"/>
    <w:rsid w:val="009B46EC"/>
    <w:rsid w:val="009B4F49"/>
    <w:rsid w:val="009B616D"/>
    <w:rsid w:val="009B6ECE"/>
    <w:rsid w:val="009B745A"/>
    <w:rsid w:val="009B7AA7"/>
    <w:rsid w:val="009C02BC"/>
    <w:rsid w:val="009C0F08"/>
    <w:rsid w:val="009C11E3"/>
    <w:rsid w:val="009C15D0"/>
    <w:rsid w:val="009C2D10"/>
    <w:rsid w:val="009C31AD"/>
    <w:rsid w:val="009C37C3"/>
    <w:rsid w:val="009C4EF1"/>
    <w:rsid w:val="009C5BC0"/>
    <w:rsid w:val="009C5E12"/>
    <w:rsid w:val="009C6753"/>
    <w:rsid w:val="009C7084"/>
    <w:rsid w:val="009C7341"/>
    <w:rsid w:val="009C759A"/>
    <w:rsid w:val="009C7EC9"/>
    <w:rsid w:val="009D0BFE"/>
    <w:rsid w:val="009D0FC8"/>
    <w:rsid w:val="009D107C"/>
    <w:rsid w:val="009D148F"/>
    <w:rsid w:val="009D22D2"/>
    <w:rsid w:val="009D3A89"/>
    <w:rsid w:val="009D3DAF"/>
    <w:rsid w:val="009D415A"/>
    <w:rsid w:val="009D4478"/>
    <w:rsid w:val="009D44DA"/>
    <w:rsid w:val="009D48F7"/>
    <w:rsid w:val="009D4DA5"/>
    <w:rsid w:val="009D5299"/>
    <w:rsid w:val="009D571C"/>
    <w:rsid w:val="009D59A3"/>
    <w:rsid w:val="009D6758"/>
    <w:rsid w:val="009D67EE"/>
    <w:rsid w:val="009E086C"/>
    <w:rsid w:val="009E189A"/>
    <w:rsid w:val="009E21B9"/>
    <w:rsid w:val="009E22FB"/>
    <w:rsid w:val="009E26B7"/>
    <w:rsid w:val="009E41F8"/>
    <w:rsid w:val="009E4CB6"/>
    <w:rsid w:val="009E4D5D"/>
    <w:rsid w:val="009E55B9"/>
    <w:rsid w:val="009E7468"/>
    <w:rsid w:val="009E7713"/>
    <w:rsid w:val="009E7FD2"/>
    <w:rsid w:val="009F16FA"/>
    <w:rsid w:val="009F2091"/>
    <w:rsid w:val="009F2259"/>
    <w:rsid w:val="009F2F05"/>
    <w:rsid w:val="009F310A"/>
    <w:rsid w:val="009F3FCA"/>
    <w:rsid w:val="009F44E9"/>
    <w:rsid w:val="009F4F9F"/>
    <w:rsid w:val="009F5B84"/>
    <w:rsid w:val="009F5BAE"/>
    <w:rsid w:val="009F5BD7"/>
    <w:rsid w:val="009F765C"/>
    <w:rsid w:val="009F7742"/>
    <w:rsid w:val="009F789D"/>
    <w:rsid w:val="009F7A55"/>
    <w:rsid w:val="009F7BFC"/>
    <w:rsid w:val="009F7CB9"/>
    <w:rsid w:val="00A01DB5"/>
    <w:rsid w:val="00A02115"/>
    <w:rsid w:val="00A025C0"/>
    <w:rsid w:val="00A0312F"/>
    <w:rsid w:val="00A039D9"/>
    <w:rsid w:val="00A04208"/>
    <w:rsid w:val="00A04869"/>
    <w:rsid w:val="00A04BDE"/>
    <w:rsid w:val="00A04F9E"/>
    <w:rsid w:val="00A051E0"/>
    <w:rsid w:val="00A05441"/>
    <w:rsid w:val="00A06344"/>
    <w:rsid w:val="00A0644B"/>
    <w:rsid w:val="00A065D7"/>
    <w:rsid w:val="00A07AEC"/>
    <w:rsid w:val="00A107E5"/>
    <w:rsid w:val="00A10B3B"/>
    <w:rsid w:val="00A10FDC"/>
    <w:rsid w:val="00A12164"/>
    <w:rsid w:val="00A12E83"/>
    <w:rsid w:val="00A13141"/>
    <w:rsid w:val="00A131C4"/>
    <w:rsid w:val="00A13274"/>
    <w:rsid w:val="00A1330A"/>
    <w:rsid w:val="00A14ADA"/>
    <w:rsid w:val="00A15089"/>
    <w:rsid w:val="00A152D6"/>
    <w:rsid w:val="00A15C2C"/>
    <w:rsid w:val="00A1669D"/>
    <w:rsid w:val="00A20170"/>
    <w:rsid w:val="00A20447"/>
    <w:rsid w:val="00A20E9E"/>
    <w:rsid w:val="00A22680"/>
    <w:rsid w:val="00A251C5"/>
    <w:rsid w:val="00A25B99"/>
    <w:rsid w:val="00A26E09"/>
    <w:rsid w:val="00A278E2"/>
    <w:rsid w:val="00A27A87"/>
    <w:rsid w:val="00A30167"/>
    <w:rsid w:val="00A301D1"/>
    <w:rsid w:val="00A306BD"/>
    <w:rsid w:val="00A30BD5"/>
    <w:rsid w:val="00A30DA4"/>
    <w:rsid w:val="00A31842"/>
    <w:rsid w:val="00A328BD"/>
    <w:rsid w:val="00A33FA4"/>
    <w:rsid w:val="00A34267"/>
    <w:rsid w:val="00A35AE3"/>
    <w:rsid w:val="00A36627"/>
    <w:rsid w:val="00A36FA9"/>
    <w:rsid w:val="00A37600"/>
    <w:rsid w:val="00A4057D"/>
    <w:rsid w:val="00A408B1"/>
    <w:rsid w:val="00A4127B"/>
    <w:rsid w:val="00A42CCB"/>
    <w:rsid w:val="00A42D51"/>
    <w:rsid w:val="00A43095"/>
    <w:rsid w:val="00A451F7"/>
    <w:rsid w:val="00A452BA"/>
    <w:rsid w:val="00A455CA"/>
    <w:rsid w:val="00A45A0E"/>
    <w:rsid w:val="00A462E5"/>
    <w:rsid w:val="00A4654A"/>
    <w:rsid w:val="00A47C20"/>
    <w:rsid w:val="00A47D16"/>
    <w:rsid w:val="00A50459"/>
    <w:rsid w:val="00A50756"/>
    <w:rsid w:val="00A50A48"/>
    <w:rsid w:val="00A519A0"/>
    <w:rsid w:val="00A51B42"/>
    <w:rsid w:val="00A51CD4"/>
    <w:rsid w:val="00A5203F"/>
    <w:rsid w:val="00A53193"/>
    <w:rsid w:val="00A536F3"/>
    <w:rsid w:val="00A537B0"/>
    <w:rsid w:val="00A54063"/>
    <w:rsid w:val="00A54745"/>
    <w:rsid w:val="00A55274"/>
    <w:rsid w:val="00A55AD0"/>
    <w:rsid w:val="00A55B1E"/>
    <w:rsid w:val="00A563B0"/>
    <w:rsid w:val="00A563FF"/>
    <w:rsid w:val="00A57354"/>
    <w:rsid w:val="00A57456"/>
    <w:rsid w:val="00A5746C"/>
    <w:rsid w:val="00A60195"/>
    <w:rsid w:val="00A60958"/>
    <w:rsid w:val="00A6126D"/>
    <w:rsid w:val="00A622D7"/>
    <w:rsid w:val="00A62F0B"/>
    <w:rsid w:val="00A63229"/>
    <w:rsid w:val="00A6327B"/>
    <w:rsid w:val="00A63C91"/>
    <w:rsid w:val="00A64312"/>
    <w:rsid w:val="00A65043"/>
    <w:rsid w:val="00A66059"/>
    <w:rsid w:val="00A669A1"/>
    <w:rsid w:val="00A6764B"/>
    <w:rsid w:val="00A744B2"/>
    <w:rsid w:val="00A7461A"/>
    <w:rsid w:val="00A74E0E"/>
    <w:rsid w:val="00A75A79"/>
    <w:rsid w:val="00A75C18"/>
    <w:rsid w:val="00A75D08"/>
    <w:rsid w:val="00A7600A"/>
    <w:rsid w:val="00A7657F"/>
    <w:rsid w:val="00A76DD4"/>
    <w:rsid w:val="00A76E4B"/>
    <w:rsid w:val="00A77171"/>
    <w:rsid w:val="00A77F6E"/>
    <w:rsid w:val="00A81D3F"/>
    <w:rsid w:val="00A81D91"/>
    <w:rsid w:val="00A81F9F"/>
    <w:rsid w:val="00A82108"/>
    <w:rsid w:val="00A8336F"/>
    <w:rsid w:val="00A833E9"/>
    <w:rsid w:val="00A83DC2"/>
    <w:rsid w:val="00A84153"/>
    <w:rsid w:val="00A848C5"/>
    <w:rsid w:val="00A849DD"/>
    <w:rsid w:val="00A84F23"/>
    <w:rsid w:val="00A853CC"/>
    <w:rsid w:val="00A85A1F"/>
    <w:rsid w:val="00A864E5"/>
    <w:rsid w:val="00A86855"/>
    <w:rsid w:val="00A86BEE"/>
    <w:rsid w:val="00A87222"/>
    <w:rsid w:val="00A87262"/>
    <w:rsid w:val="00A8792B"/>
    <w:rsid w:val="00A87CFA"/>
    <w:rsid w:val="00A87EC1"/>
    <w:rsid w:val="00A906B4"/>
    <w:rsid w:val="00A90961"/>
    <w:rsid w:val="00A9130A"/>
    <w:rsid w:val="00A91BBB"/>
    <w:rsid w:val="00A91ECD"/>
    <w:rsid w:val="00A92C6C"/>
    <w:rsid w:val="00A92FB7"/>
    <w:rsid w:val="00A93800"/>
    <w:rsid w:val="00A9398B"/>
    <w:rsid w:val="00A93FA9"/>
    <w:rsid w:val="00A944BE"/>
    <w:rsid w:val="00A94DDA"/>
    <w:rsid w:val="00A95384"/>
    <w:rsid w:val="00A95418"/>
    <w:rsid w:val="00A95C9D"/>
    <w:rsid w:val="00A96694"/>
    <w:rsid w:val="00A97644"/>
    <w:rsid w:val="00A97F7A"/>
    <w:rsid w:val="00A97FC9"/>
    <w:rsid w:val="00AA1254"/>
    <w:rsid w:val="00AA2AC4"/>
    <w:rsid w:val="00AA2E4A"/>
    <w:rsid w:val="00AA2EA9"/>
    <w:rsid w:val="00AA2F92"/>
    <w:rsid w:val="00AA39C6"/>
    <w:rsid w:val="00AA3C85"/>
    <w:rsid w:val="00AA44E8"/>
    <w:rsid w:val="00AA457C"/>
    <w:rsid w:val="00AA46CA"/>
    <w:rsid w:val="00AA49BE"/>
    <w:rsid w:val="00AA55DB"/>
    <w:rsid w:val="00AA5677"/>
    <w:rsid w:val="00AA64FB"/>
    <w:rsid w:val="00AA737B"/>
    <w:rsid w:val="00AA7832"/>
    <w:rsid w:val="00AA78CE"/>
    <w:rsid w:val="00AA7F63"/>
    <w:rsid w:val="00AB071E"/>
    <w:rsid w:val="00AB0C98"/>
    <w:rsid w:val="00AB3DE7"/>
    <w:rsid w:val="00AB4732"/>
    <w:rsid w:val="00AB558E"/>
    <w:rsid w:val="00AB7350"/>
    <w:rsid w:val="00AB7B96"/>
    <w:rsid w:val="00AB7D32"/>
    <w:rsid w:val="00AC030E"/>
    <w:rsid w:val="00AC03C7"/>
    <w:rsid w:val="00AC0F11"/>
    <w:rsid w:val="00AC164E"/>
    <w:rsid w:val="00AC1E4E"/>
    <w:rsid w:val="00AC22B7"/>
    <w:rsid w:val="00AC2CC1"/>
    <w:rsid w:val="00AC2CF8"/>
    <w:rsid w:val="00AC3024"/>
    <w:rsid w:val="00AC4B2A"/>
    <w:rsid w:val="00AC4F54"/>
    <w:rsid w:val="00AC593B"/>
    <w:rsid w:val="00AC619D"/>
    <w:rsid w:val="00AC6364"/>
    <w:rsid w:val="00AC67A5"/>
    <w:rsid w:val="00AC6CCE"/>
    <w:rsid w:val="00AC70DE"/>
    <w:rsid w:val="00AC77BF"/>
    <w:rsid w:val="00AC790B"/>
    <w:rsid w:val="00AC7AB4"/>
    <w:rsid w:val="00AC7D0D"/>
    <w:rsid w:val="00AC7E5B"/>
    <w:rsid w:val="00AD0090"/>
    <w:rsid w:val="00AD2F39"/>
    <w:rsid w:val="00AD351C"/>
    <w:rsid w:val="00AD3807"/>
    <w:rsid w:val="00AD4990"/>
    <w:rsid w:val="00AD4C03"/>
    <w:rsid w:val="00AD5321"/>
    <w:rsid w:val="00AD588F"/>
    <w:rsid w:val="00AD5AAF"/>
    <w:rsid w:val="00AD716E"/>
    <w:rsid w:val="00AE042B"/>
    <w:rsid w:val="00AE0683"/>
    <w:rsid w:val="00AE0A73"/>
    <w:rsid w:val="00AE11C9"/>
    <w:rsid w:val="00AE137C"/>
    <w:rsid w:val="00AE1905"/>
    <w:rsid w:val="00AE2B4A"/>
    <w:rsid w:val="00AE2FD6"/>
    <w:rsid w:val="00AE345D"/>
    <w:rsid w:val="00AE36D6"/>
    <w:rsid w:val="00AE3C6A"/>
    <w:rsid w:val="00AE4028"/>
    <w:rsid w:val="00AE4071"/>
    <w:rsid w:val="00AE54FC"/>
    <w:rsid w:val="00AE57AA"/>
    <w:rsid w:val="00AE6255"/>
    <w:rsid w:val="00AE663E"/>
    <w:rsid w:val="00AE6772"/>
    <w:rsid w:val="00AE733D"/>
    <w:rsid w:val="00AF062B"/>
    <w:rsid w:val="00AF1775"/>
    <w:rsid w:val="00AF1D97"/>
    <w:rsid w:val="00AF2992"/>
    <w:rsid w:val="00AF2D64"/>
    <w:rsid w:val="00AF2DA3"/>
    <w:rsid w:val="00AF3A5F"/>
    <w:rsid w:val="00AF40FA"/>
    <w:rsid w:val="00AF4687"/>
    <w:rsid w:val="00AF4A54"/>
    <w:rsid w:val="00AF546D"/>
    <w:rsid w:val="00AF581B"/>
    <w:rsid w:val="00AF5BE9"/>
    <w:rsid w:val="00AF64A4"/>
    <w:rsid w:val="00AF6709"/>
    <w:rsid w:val="00AF69FD"/>
    <w:rsid w:val="00AF6F08"/>
    <w:rsid w:val="00AF7753"/>
    <w:rsid w:val="00B0134A"/>
    <w:rsid w:val="00B01408"/>
    <w:rsid w:val="00B014B4"/>
    <w:rsid w:val="00B01B40"/>
    <w:rsid w:val="00B02316"/>
    <w:rsid w:val="00B031E6"/>
    <w:rsid w:val="00B04967"/>
    <w:rsid w:val="00B04F11"/>
    <w:rsid w:val="00B052DD"/>
    <w:rsid w:val="00B05A0B"/>
    <w:rsid w:val="00B05AF8"/>
    <w:rsid w:val="00B05E99"/>
    <w:rsid w:val="00B05FD9"/>
    <w:rsid w:val="00B0608E"/>
    <w:rsid w:val="00B06C17"/>
    <w:rsid w:val="00B070C7"/>
    <w:rsid w:val="00B070DC"/>
    <w:rsid w:val="00B07262"/>
    <w:rsid w:val="00B07D2C"/>
    <w:rsid w:val="00B10DC2"/>
    <w:rsid w:val="00B1110F"/>
    <w:rsid w:val="00B11E11"/>
    <w:rsid w:val="00B12034"/>
    <w:rsid w:val="00B12309"/>
    <w:rsid w:val="00B1259D"/>
    <w:rsid w:val="00B12DD7"/>
    <w:rsid w:val="00B13034"/>
    <w:rsid w:val="00B13842"/>
    <w:rsid w:val="00B13E1B"/>
    <w:rsid w:val="00B14954"/>
    <w:rsid w:val="00B14DFB"/>
    <w:rsid w:val="00B1631C"/>
    <w:rsid w:val="00B1705C"/>
    <w:rsid w:val="00B17454"/>
    <w:rsid w:val="00B17490"/>
    <w:rsid w:val="00B17B65"/>
    <w:rsid w:val="00B20C74"/>
    <w:rsid w:val="00B21160"/>
    <w:rsid w:val="00B21173"/>
    <w:rsid w:val="00B214A6"/>
    <w:rsid w:val="00B2318C"/>
    <w:rsid w:val="00B24034"/>
    <w:rsid w:val="00B241FA"/>
    <w:rsid w:val="00B24473"/>
    <w:rsid w:val="00B253BA"/>
    <w:rsid w:val="00B254FE"/>
    <w:rsid w:val="00B25606"/>
    <w:rsid w:val="00B2598C"/>
    <w:rsid w:val="00B25A63"/>
    <w:rsid w:val="00B25F5D"/>
    <w:rsid w:val="00B262ED"/>
    <w:rsid w:val="00B262FE"/>
    <w:rsid w:val="00B26A8B"/>
    <w:rsid w:val="00B27DF3"/>
    <w:rsid w:val="00B27E62"/>
    <w:rsid w:val="00B30490"/>
    <w:rsid w:val="00B31648"/>
    <w:rsid w:val="00B31776"/>
    <w:rsid w:val="00B32224"/>
    <w:rsid w:val="00B32D6C"/>
    <w:rsid w:val="00B32E7A"/>
    <w:rsid w:val="00B340ED"/>
    <w:rsid w:val="00B34BA1"/>
    <w:rsid w:val="00B34FC6"/>
    <w:rsid w:val="00B35101"/>
    <w:rsid w:val="00B35197"/>
    <w:rsid w:val="00B35D28"/>
    <w:rsid w:val="00B35E33"/>
    <w:rsid w:val="00B35F21"/>
    <w:rsid w:val="00B36ABA"/>
    <w:rsid w:val="00B36C2D"/>
    <w:rsid w:val="00B370FC"/>
    <w:rsid w:val="00B373F3"/>
    <w:rsid w:val="00B37974"/>
    <w:rsid w:val="00B40207"/>
    <w:rsid w:val="00B41E19"/>
    <w:rsid w:val="00B4239A"/>
    <w:rsid w:val="00B44367"/>
    <w:rsid w:val="00B443F0"/>
    <w:rsid w:val="00B45477"/>
    <w:rsid w:val="00B45FE6"/>
    <w:rsid w:val="00B463BA"/>
    <w:rsid w:val="00B46768"/>
    <w:rsid w:val="00B469A4"/>
    <w:rsid w:val="00B46C80"/>
    <w:rsid w:val="00B46D20"/>
    <w:rsid w:val="00B47692"/>
    <w:rsid w:val="00B47A31"/>
    <w:rsid w:val="00B47F3D"/>
    <w:rsid w:val="00B50903"/>
    <w:rsid w:val="00B50F7F"/>
    <w:rsid w:val="00B510A0"/>
    <w:rsid w:val="00B51F31"/>
    <w:rsid w:val="00B52FF8"/>
    <w:rsid w:val="00B533AE"/>
    <w:rsid w:val="00B53752"/>
    <w:rsid w:val="00B54CB0"/>
    <w:rsid w:val="00B5505B"/>
    <w:rsid w:val="00B55467"/>
    <w:rsid w:val="00B55D88"/>
    <w:rsid w:val="00B55DB8"/>
    <w:rsid w:val="00B607AC"/>
    <w:rsid w:val="00B60BA2"/>
    <w:rsid w:val="00B614A4"/>
    <w:rsid w:val="00B61AD0"/>
    <w:rsid w:val="00B621B5"/>
    <w:rsid w:val="00B6370A"/>
    <w:rsid w:val="00B6394E"/>
    <w:rsid w:val="00B63C57"/>
    <w:rsid w:val="00B64767"/>
    <w:rsid w:val="00B65647"/>
    <w:rsid w:val="00B65656"/>
    <w:rsid w:val="00B65941"/>
    <w:rsid w:val="00B65DD7"/>
    <w:rsid w:val="00B663BC"/>
    <w:rsid w:val="00B66CCB"/>
    <w:rsid w:val="00B67749"/>
    <w:rsid w:val="00B67880"/>
    <w:rsid w:val="00B7026E"/>
    <w:rsid w:val="00B706C8"/>
    <w:rsid w:val="00B70928"/>
    <w:rsid w:val="00B70D45"/>
    <w:rsid w:val="00B71111"/>
    <w:rsid w:val="00B71A59"/>
    <w:rsid w:val="00B71D6B"/>
    <w:rsid w:val="00B71E5D"/>
    <w:rsid w:val="00B720BA"/>
    <w:rsid w:val="00B72435"/>
    <w:rsid w:val="00B7261C"/>
    <w:rsid w:val="00B726E7"/>
    <w:rsid w:val="00B72C1F"/>
    <w:rsid w:val="00B736C8"/>
    <w:rsid w:val="00B73DDD"/>
    <w:rsid w:val="00B74124"/>
    <w:rsid w:val="00B743D1"/>
    <w:rsid w:val="00B74943"/>
    <w:rsid w:val="00B751A4"/>
    <w:rsid w:val="00B75456"/>
    <w:rsid w:val="00B754A4"/>
    <w:rsid w:val="00B75C78"/>
    <w:rsid w:val="00B75F36"/>
    <w:rsid w:val="00B7608D"/>
    <w:rsid w:val="00B7623B"/>
    <w:rsid w:val="00B80541"/>
    <w:rsid w:val="00B80BF5"/>
    <w:rsid w:val="00B8175C"/>
    <w:rsid w:val="00B8255D"/>
    <w:rsid w:val="00B82813"/>
    <w:rsid w:val="00B82AAB"/>
    <w:rsid w:val="00B82B72"/>
    <w:rsid w:val="00B82D38"/>
    <w:rsid w:val="00B82F2B"/>
    <w:rsid w:val="00B8305F"/>
    <w:rsid w:val="00B8345D"/>
    <w:rsid w:val="00B834E3"/>
    <w:rsid w:val="00B83D7C"/>
    <w:rsid w:val="00B8476B"/>
    <w:rsid w:val="00B84B6B"/>
    <w:rsid w:val="00B850E2"/>
    <w:rsid w:val="00B8544F"/>
    <w:rsid w:val="00B85450"/>
    <w:rsid w:val="00B85570"/>
    <w:rsid w:val="00B8558C"/>
    <w:rsid w:val="00B858E7"/>
    <w:rsid w:val="00B86565"/>
    <w:rsid w:val="00B867D0"/>
    <w:rsid w:val="00B86C62"/>
    <w:rsid w:val="00B86E8E"/>
    <w:rsid w:val="00B87C15"/>
    <w:rsid w:val="00B87D96"/>
    <w:rsid w:val="00B90F16"/>
    <w:rsid w:val="00B90FF3"/>
    <w:rsid w:val="00B91540"/>
    <w:rsid w:val="00B9191D"/>
    <w:rsid w:val="00B923E1"/>
    <w:rsid w:val="00B92542"/>
    <w:rsid w:val="00B92A8F"/>
    <w:rsid w:val="00B92B97"/>
    <w:rsid w:val="00B93368"/>
    <w:rsid w:val="00B9347F"/>
    <w:rsid w:val="00B935E3"/>
    <w:rsid w:val="00B93828"/>
    <w:rsid w:val="00B93A00"/>
    <w:rsid w:val="00B9413C"/>
    <w:rsid w:val="00B9430D"/>
    <w:rsid w:val="00B94520"/>
    <w:rsid w:val="00B94BED"/>
    <w:rsid w:val="00B94E04"/>
    <w:rsid w:val="00B950A5"/>
    <w:rsid w:val="00B95488"/>
    <w:rsid w:val="00B95E7B"/>
    <w:rsid w:val="00B96048"/>
    <w:rsid w:val="00B962AF"/>
    <w:rsid w:val="00B96330"/>
    <w:rsid w:val="00B96C93"/>
    <w:rsid w:val="00B97F2D"/>
    <w:rsid w:val="00BA0192"/>
    <w:rsid w:val="00BA01A2"/>
    <w:rsid w:val="00BA02CA"/>
    <w:rsid w:val="00BA04F9"/>
    <w:rsid w:val="00BA0708"/>
    <w:rsid w:val="00BA08D2"/>
    <w:rsid w:val="00BA0DA5"/>
    <w:rsid w:val="00BA0E13"/>
    <w:rsid w:val="00BA1196"/>
    <w:rsid w:val="00BA17B7"/>
    <w:rsid w:val="00BA1A19"/>
    <w:rsid w:val="00BA1C89"/>
    <w:rsid w:val="00BA1DB0"/>
    <w:rsid w:val="00BA29F0"/>
    <w:rsid w:val="00BA318C"/>
    <w:rsid w:val="00BA33E7"/>
    <w:rsid w:val="00BA44A0"/>
    <w:rsid w:val="00BA502F"/>
    <w:rsid w:val="00BA5D18"/>
    <w:rsid w:val="00BA637F"/>
    <w:rsid w:val="00BA69C4"/>
    <w:rsid w:val="00BA6CAC"/>
    <w:rsid w:val="00BB0869"/>
    <w:rsid w:val="00BB0D3C"/>
    <w:rsid w:val="00BB1466"/>
    <w:rsid w:val="00BB15A2"/>
    <w:rsid w:val="00BB1AA8"/>
    <w:rsid w:val="00BB243E"/>
    <w:rsid w:val="00BB244C"/>
    <w:rsid w:val="00BB3198"/>
    <w:rsid w:val="00BB37BF"/>
    <w:rsid w:val="00BB3C31"/>
    <w:rsid w:val="00BB4470"/>
    <w:rsid w:val="00BB47DF"/>
    <w:rsid w:val="00BB532C"/>
    <w:rsid w:val="00BB5518"/>
    <w:rsid w:val="00BB66C5"/>
    <w:rsid w:val="00BB72AA"/>
    <w:rsid w:val="00BC06A5"/>
    <w:rsid w:val="00BC150B"/>
    <w:rsid w:val="00BC1562"/>
    <w:rsid w:val="00BC1E40"/>
    <w:rsid w:val="00BC2074"/>
    <w:rsid w:val="00BC21EB"/>
    <w:rsid w:val="00BC285E"/>
    <w:rsid w:val="00BC2865"/>
    <w:rsid w:val="00BC29E8"/>
    <w:rsid w:val="00BC2EC5"/>
    <w:rsid w:val="00BC360E"/>
    <w:rsid w:val="00BC369E"/>
    <w:rsid w:val="00BC3C7E"/>
    <w:rsid w:val="00BC4510"/>
    <w:rsid w:val="00BC49FD"/>
    <w:rsid w:val="00BC4EE8"/>
    <w:rsid w:val="00BC4FE1"/>
    <w:rsid w:val="00BC505A"/>
    <w:rsid w:val="00BC5160"/>
    <w:rsid w:val="00BC5F88"/>
    <w:rsid w:val="00BC723A"/>
    <w:rsid w:val="00BC74F1"/>
    <w:rsid w:val="00BC7CF2"/>
    <w:rsid w:val="00BD0ED1"/>
    <w:rsid w:val="00BD1124"/>
    <w:rsid w:val="00BD11B0"/>
    <w:rsid w:val="00BD18DE"/>
    <w:rsid w:val="00BD249C"/>
    <w:rsid w:val="00BD2E77"/>
    <w:rsid w:val="00BD42EF"/>
    <w:rsid w:val="00BD47BF"/>
    <w:rsid w:val="00BD581F"/>
    <w:rsid w:val="00BD5F8F"/>
    <w:rsid w:val="00BD6D84"/>
    <w:rsid w:val="00BD6DA3"/>
    <w:rsid w:val="00BE0370"/>
    <w:rsid w:val="00BE1848"/>
    <w:rsid w:val="00BE1F9B"/>
    <w:rsid w:val="00BE21C8"/>
    <w:rsid w:val="00BE2926"/>
    <w:rsid w:val="00BE3487"/>
    <w:rsid w:val="00BE384F"/>
    <w:rsid w:val="00BE393F"/>
    <w:rsid w:val="00BE4E4D"/>
    <w:rsid w:val="00BE5183"/>
    <w:rsid w:val="00BE5310"/>
    <w:rsid w:val="00BE68D3"/>
    <w:rsid w:val="00BE6EDC"/>
    <w:rsid w:val="00BE70D2"/>
    <w:rsid w:val="00BE7110"/>
    <w:rsid w:val="00BE7967"/>
    <w:rsid w:val="00BE7D35"/>
    <w:rsid w:val="00BF0690"/>
    <w:rsid w:val="00BF0CE0"/>
    <w:rsid w:val="00BF142E"/>
    <w:rsid w:val="00BF17BF"/>
    <w:rsid w:val="00BF17C6"/>
    <w:rsid w:val="00BF1C9E"/>
    <w:rsid w:val="00BF1D8D"/>
    <w:rsid w:val="00BF31B1"/>
    <w:rsid w:val="00BF345E"/>
    <w:rsid w:val="00BF3F17"/>
    <w:rsid w:val="00BF4552"/>
    <w:rsid w:val="00BF4FF5"/>
    <w:rsid w:val="00BF54D6"/>
    <w:rsid w:val="00BF563D"/>
    <w:rsid w:val="00BF564B"/>
    <w:rsid w:val="00BF59FE"/>
    <w:rsid w:val="00BF5F75"/>
    <w:rsid w:val="00BF63C7"/>
    <w:rsid w:val="00BF7120"/>
    <w:rsid w:val="00BF7621"/>
    <w:rsid w:val="00BF7D0E"/>
    <w:rsid w:val="00C00265"/>
    <w:rsid w:val="00C0062E"/>
    <w:rsid w:val="00C01CE4"/>
    <w:rsid w:val="00C0223B"/>
    <w:rsid w:val="00C02574"/>
    <w:rsid w:val="00C02CB4"/>
    <w:rsid w:val="00C02D5C"/>
    <w:rsid w:val="00C03F28"/>
    <w:rsid w:val="00C04428"/>
    <w:rsid w:val="00C05414"/>
    <w:rsid w:val="00C05C62"/>
    <w:rsid w:val="00C06AA5"/>
    <w:rsid w:val="00C070ED"/>
    <w:rsid w:val="00C0710C"/>
    <w:rsid w:val="00C075D0"/>
    <w:rsid w:val="00C079B3"/>
    <w:rsid w:val="00C10844"/>
    <w:rsid w:val="00C10A32"/>
    <w:rsid w:val="00C11807"/>
    <w:rsid w:val="00C11CD9"/>
    <w:rsid w:val="00C12023"/>
    <w:rsid w:val="00C124E5"/>
    <w:rsid w:val="00C129AE"/>
    <w:rsid w:val="00C131EA"/>
    <w:rsid w:val="00C14017"/>
    <w:rsid w:val="00C159DE"/>
    <w:rsid w:val="00C165B7"/>
    <w:rsid w:val="00C165C7"/>
    <w:rsid w:val="00C16866"/>
    <w:rsid w:val="00C16C5B"/>
    <w:rsid w:val="00C1708C"/>
    <w:rsid w:val="00C17617"/>
    <w:rsid w:val="00C179D3"/>
    <w:rsid w:val="00C2060D"/>
    <w:rsid w:val="00C20B7A"/>
    <w:rsid w:val="00C20CD8"/>
    <w:rsid w:val="00C21C78"/>
    <w:rsid w:val="00C22316"/>
    <w:rsid w:val="00C22E21"/>
    <w:rsid w:val="00C23A2C"/>
    <w:rsid w:val="00C23BA4"/>
    <w:rsid w:val="00C23CF4"/>
    <w:rsid w:val="00C241C3"/>
    <w:rsid w:val="00C24569"/>
    <w:rsid w:val="00C24F4E"/>
    <w:rsid w:val="00C25402"/>
    <w:rsid w:val="00C25B6D"/>
    <w:rsid w:val="00C261B7"/>
    <w:rsid w:val="00C26DC5"/>
    <w:rsid w:val="00C2767E"/>
    <w:rsid w:val="00C27E1E"/>
    <w:rsid w:val="00C30653"/>
    <w:rsid w:val="00C30BEF"/>
    <w:rsid w:val="00C31A47"/>
    <w:rsid w:val="00C31CA7"/>
    <w:rsid w:val="00C3204C"/>
    <w:rsid w:val="00C32635"/>
    <w:rsid w:val="00C32964"/>
    <w:rsid w:val="00C33165"/>
    <w:rsid w:val="00C331F7"/>
    <w:rsid w:val="00C33513"/>
    <w:rsid w:val="00C33798"/>
    <w:rsid w:val="00C33D83"/>
    <w:rsid w:val="00C3565E"/>
    <w:rsid w:val="00C35DDF"/>
    <w:rsid w:val="00C3604D"/>
    <w:rsid w:val="00C36886"/>
    <w:rsid w:val="00C368BD"/>
    <w:rsid w:val="00C36CA5"/>
    <w:rsid w:val="00C36E82"/>
    <w:rsid w:val="00C40227"/>
    <w:rsid w:val="00C40306"/>
    <w:rsid w:val="00C407CC"/>
    <w:rsid w:val="00C425C1"/>
    <w:rsid w:val="00C4268F"/>
    <w:rsid w:val="00C42F56"/>
    <w:rsid w:val="00C434BA"/>
    <w:rsid w:val="00C439A6"/>
    <w:rsid w:val="00C43A9D"/>
    <w:rsid w:val="00C43AC3"/>
    <w:rsid w:val="00C441D6"/>
    <w:rsid w:val="00C44D6D"/>
    <w:rsid w:val="00C4534B"/>
    <w:rsid w:val="00C461B3"/>
    <w:rsid w:val="00C462E4"/>
    <w:rsid w:val="00C47299"/>
    <w:rsid w:val="00C47314"/>
    <w:rsid w:val="00C47B82"/>
    <w:rsid w:val="00C506AB"/>
    <w:rsid w:val="00C51B0F"/>
    <w:rsid w:val="00C52CE4"/>
    <w:rsid w:val="00C53293"/>
    <w:rsid w:val="00C53937"/>
    <w:rsid w:val="00C53ACB"/>
    <w:rsid w:val="00C54E30"/>
    <w:rsid w:val="00C5527B"/>
    <w:rsid w:val="00C55C74"/>
    <w:rsid w:val="00C5613E"/>
    <w:rsid w:val="00C57215"/>
    <w:rsid w:val="00C572B6"/>
    <w:rsid w:val="00C573DB"/>
    <w:rsid w:val="00C5748D"/>
    <w:rsid w:val="00C578BF"/>
    <w:rsid w:val="00C57BA6"/>
    <w:rsid w:val="00C57EE7"/>
    <w:rsid w:val="00C57EFD"/>
    <w:rsid w:val="00C60388"/>
    <w:rsid w:val="00C6100E"/>
    <w:rsid w:val="00C6128C"/>
    <w:rsid w:val="00C6129B"/>
    <w:rsid w:val="00C61628"/>
    <w:rsid w:val="00C6203A"/>
    <w:rsid w:val="00C6206A"/>
    <w:rsid w:val="00C62699"/>
    <w:rsid w:val="00C62885"/>
    <w:rsid w:val="00C6290B"/>
    <w:rsid w:val="00C63AC4"/>
    <w:rsid w:val="00C63FDF"/>
    <w:rsid w:val="00C64D89"/>
    <w:rsid w:val="00C658C8"/>
    <w:rsid w:val="00C65F6B"/>
    <w:rsid w:val="00C66362"/>
    <w:rsid w:val="00C66DBA"/>
    <w:rsid w:val="00C67851"/>
    <w:rsid w:val="00C70D6B"/>
    <w:rsid w:val="00C712FE"/>
    <w:rsid w:val="00C714CD"/>
    <w:rsid w:val="00C71698"/>
    <w:rsid w:val="00C71822"/>
    <w:rsid w:val="00C71AE0"/>
    <w:rsid w:val="00C72819"/>
    <w:rsid w:val="00C72882"/>
    <w:rsid w:val="00C72BC9"/>
    <w:rsid w:val="00C72DEF"/>
    <w:rsid w:val="00C7308A"/>
    <w:rsid w:val="00C73122"/>
    <w:rsid w:val="00C74031"/>
    <w:rsid w:val="00C744B9"/>
    <w:rsid w:val="00C74D94"/>
    <w:rsid w:val="00C7525F"/>
    <w:rsid w:val="00C7631B"/>
    <w:rsid w:val="00C76590"/>
    <w:rsid w:val="00C767AB"/>
    <w:rsid w:val="00C76B3C"/>
    <w:rsid w:val="00C76BF2"/>
    <w:rsid w:val="00C76D43"/>
    <w:rsid w:val="00C770FF"/>
    <w:rsid w:val="00C77638"/>
    <w:rsid w:val="00C779D9"/>
    <w:rsid w:val="00C77CE1"/>
    <w:rsid w:val="00C809A4"/>
    <w:rsid w:val="00C80EAA"/>
    <w:rsid w:val="00C80FC7"/>
    <w:rsid w:val="00C81734"/>
    <w:rsid w:val="00C81744"/>
    <w:rsid w:val="00C81DBF"/>
    <w:rsid w:val="00C83353"/>
    <w:rsid w:val="00C83915"/>
    <w:rsid w:val="00C83948"/>
    <w:rsid w:val="00C8428C"/>
    <w:rsid w:val="00C843A7"/>
    <w:rsid w:val="00C844FB"/>
    <w:rsid w:val="00C848F6"/>
    <w:rsid w:val="00C849D1"/>
    <w:rsid w:val="00C84A08"/>
    <w:rsid w:val="00C84A12"/>
    <w:rsid w:val="00C84FEA"/>
    <w:rsid w:val="00C8519B"/>
    <w:rsid w:val="00C852CC"/>
    <w:rsid w:val="00C85752"/>
    <w:rsid w:val="00C861A1"/>
    <w:rsid w:val="00C87C54"/>
    <w:rsid w:val="00C87FA6"/>
    <w:rsid w:val="00C90145"/>
    <w:rsid w:val="00C901ED"/>
    <w:rsid w:val="00C90A55"/>
    <w:rsid w:val="00C90C12"/>
    <w:rsid w:val="00C90C1A"/>
    <w:rsid w:val="00C919F4"/>
    <w:rsid w:val="00C92D75"/>
    <w:rsid w:val="00C93F1F"/>
    <w:rsid w:val="00C93FEA"/>
    <w:rsid w:val="00C94587"/>
    <w:rsid w:val="00C94A67"/>
    <w:rsid w:val="00C950C9"/>
    <w:rsid w:val="00C95331"/>
    <w:rsid w:val="00C95989"/>
    <w:rsid w:val="00C95A50"/>
    <w:rsid w:val="00C95D43"/>
    <w:rsid w:val="00C96D85"/>
    <w:rsid w:val="00CA029E"/>
    <w:rsid w:val="00CA03A6"/>
    <w:rsid w:val="00CA141A"/>
    <w:rsid w:val="00CA1CEE"/>
    <w:rsid w:val="00CA1F18"/>
    <w:rsid w:val="00CA2F85"/>
    <w:rsid w:val="00CA32C2"/>
    <w:rsid w:val="00CA40CF"/>
    <w:rsid w:val="00CA5922"/>
    <w:rsid w:val="00CA5CEA"/>
    <w:rsid w:val="00CA7DA1"/>
    <w:rsid w:val="00CB04CF"/>
    <w:rsid w:val="00CB0533"/>
    <w:rsid w:val="00CB0B42"/>
    <w:rsid w:val="00CB0EFB"/>
    <w:rsid w:val="00CB10CB"/>
    <w:rsid w:val="00CB248E"/>
    <w:rsid w:val="00CB287A"/>
    <w:rsid w:val="00CB315B"/>
    <w:rsid w:val="00CB3AF2"/>
    <w:rsid w:val="00CB3C40"/>
    <w:rsid w:val="00CB4771"/>
    <w:rsid w:val="00CB64FF"/>
    <w:rsid w:val="00CB68FF"/>
    <w:rsid w:val="00CB7DD9"/>
    <w:rsid w:val="00CC15C8"/>
    <w:rsid w:val="00CC1901"/>
    <w:rsid w:val="00CC1BD0"/>
    <w:rsid w:val="00CC2FFB"/>
    <w:rsid w:val="00CC3540"/>
    <w:rsid w:val="00CC36F8"/>
    <w:rsid w:val="00CC3D9E"/>
    <w:rsid w:val="00CC477A"/>
    <w:rsid w:val="00CC544A"/>
    <w:rsid w:val="00CC5932"/>
    <w:rsid w:val="00CC6016"/>
    <w:rsid w:val="00CC6107"/>
    <w:rsid w:val="00CC62F1"/>
    <w:rsid w:val="00CC6573"/>
    <w:rsid w:val="00CC7AB3"/>
    <w:rsid w:val="00CD0A30"/>
    <w:rsid w:val="00CD0A3A"/>
    <w:rsid w:val="00CD169D"/>
    <w:rsid w:val="00CD1714"/>
    <w:rsid w:val="00CD19A6"/>
    <w:rsid w:val="00CD19DF"/>
    <w:rsid w:val="00CD21ED"/>
    <w:rsid w:val="00CD2404"/>
    <w:rsid w:val="00CD2E47"/>
    <w:rsid w:val="00CD39A0"/>
    <w:rsid w:val="00CD3B13"/>
    <w:rsid w:val="00CD3F46"/>
    <w:rsid w:val="00CD4363"/>
    <w:rsid w:val="00CD4695"/>
    <w:rsid w:val="00CD4DA9"/>
    <w:rsid w:val="00CD4F68"/>
    <w:rsid w:val="00CD5DE3"/>
    <w:rsid w:val="00CD61BD"/>
    <w:rsid w:val="00CD63A1"/>
    <w:rsid w:val="00CD655E"/>
    <w:rsid w:val="00CD68FC"/>
    <w:rsid w:val="00CD6E8E"/>
    <w:rsid w:val="00CD726D"/>
    <w:rsid w:val="00CD7292"/>
    <w:rsid w:val="00CE1215"/>
    <w:rsid w:val="00CE1BC4"/>
    <w:rsid w:val="00CE1F6F"/>
    <w:rsid w:val="00CE238D"/>
    <w:rsid w:val="00CE32CF"/>
    <w:rsid w:val="00CE38C3"/>
    <w:rsid w:val="00CE40C0"/>
    <w:rsid w:val="00CE40C8"/>
    <w:rsid w:val="00CE4847"/>
    <w:rsid w:val="00CE6492"/>
    <w:rsid w:val="00CE6624"/>
    <w:rsid w:val="00CE69BE"/>
    <w:rsid w:val="00CE6AD0"/>
    <w:rsid w:val="00CE716A"/>
    <w:rsid w:val="00CE72B6"/>
    <w:rsid w:val="00CE7513"/>
    <w:rsid w:val="00CE7540"/>
    <w:rsid w:val="00CE75F8"/>
    <w:rsid w:val="00CE7617"/>
    <w:rsid w:val="00CF03C0"/>
    <w:rsid w:val="00CF06CA"/>
    <w:rsid w:val="00CF0E94"/>
    <w:rsid w:val="00CF1E07"/>
    <w:rsid w:val="00CF1EEB"/>
    <w:rsid w:val="00CF1FE0"/>
    <w:rsid w:val="00CF48B4"/>
    <w:rsid w:val="00CF646B"/>
    <w:rsid w:val="00CF6473"/>
    <w:rsid w:val="00CF6580"/>
    <w:rsid w:val="00CF7F0A"/>
    <w:rsid w:val="00D001BD"/>
    <w:rsid w:val="00D00224"/>
    <w:rsid w:val="00D01614"/>
    <w:rsid w:val="00D0202D"/>
    <w:rsid w:val="00D0370E"/>
    <w:rsid w:val="00D0385D"/>
    <w:rsid w:val="00D04608"/>
    <w:rsid w:val="00D054D9"/>
    <w:rsid w:val="00D05E5B"/>
    <w:rsid w:val="00D063E5"/>
    <w:rsid w:val="00D064AC"/>
    <w:rsid w:val="00D0665A"/>
    <w:rsid w:val="00D10C2C"/>
    <w:rsid w:val="00D10D43"/>
    <w:rsid w:val="00D11F1A"/>
    <w:rsid w:val="00D11FBF"/>
    <w:rsid w:val="00D126BD"/>
    <w:rsid w:val="00D12B2E"/>
    <w:rsid w:val="00D13DD6"/>
    <w:rsid w:val="00D146FD"/>
    <w:rsid w:val="00D15140"/>
    <w:rsid w:val="00D154BF"/>
    <w:rsid w:val="00D155B3"/>
    <w:rsid w:val="00D1572E"/>
    <w:rsid w:val="00D16278"/>
    <w:rsid w:val="00D16793"/>
    <w:rsid w:val="00D174B1"/>
    <w:rsid w:val="00D178CD"/>
    <w:rsid w:val="00D17902"/>
    <w:rsid w:val="00D2029F"/>
    <w:rsid w:val="00D20489"/>
    <w:rsid w:val="00D21BD0"/>
    <w:rsid w:val="00D21E42"/>
    <w:rsid w:val="00D23377"/>
    <w:rsid w:val="00D234F4"/>
    <w:rsid w:val="00D23FF8"/>
    <w:rsid w:val="00D244B7"/>
    <w:rsid w:val="00D247D5"/>
    <w:rsid w:val="00D253EA"/>
    <w:rsid w:val="00D259CE"/>
    <w:rsid w:val="00D261F9"/>
    <w:rsid w:val="00D26250"/>
    <w:rsid w:val="00D26889"/>
    <w:rsid w:val="00D27D85"/>
    <w:rsid w:val="00D300B2"/>
    <w:rsid w:val="00D30DA6"/>
    <w:rsid w:val="00D30DF4"/>
    <w:rsid w:val="00D310F1"/>
    <w:rsid w:val="00D3232A"/>
    <w:rsid w:val="00D32F90"/>
    <w:rsid w:val="00D34472"/>
    <w:rsid w:val="00D35BBC"/>
    <w:rsid w:val="00D3657F"/>
    <w:rsid w:val="00D36F5D"/>
    <w:rsid w:val="00D37128"/>
    <w:rsid w:val="00D37144"/>
    <w:rsid w:val="00D37565"/>
    <w:rsid w:val="00D37860"/>
    <w:rsid w:val="00D37BE2"/>
    <w:rsid w:val="00D411DE"/>
    <w:rsid w:val="00D41617"/>
    <w:rsid w:val="00D41B86"/>
    <w:rsid w:val="00D42019"/>
    <w:rsid w:val="00D427EC"/>
    <w:rsid w:val="00D42A2B"/>
    <w:rsid w:val="00D42C18"/>
    <w:rsid w:val="00D44207"/>
    <w:rsid w:val="00D44CAD"/>
    <w:rsid w:val="00D454C0"/>
    <w:rsid w:val="00D45B58"/>
    <w:rsid w:val="00D45D90"/>
    <w:rsid w:val="00D46560"/>
    <w:rsid w:val="00D4671D"/>
    <w:rsid w:val="00D46B9C"/>
    <w:rsid w:val="00D4701E"/>
    <w:rsid w:val="00D47937"/>
    <w:rsid w:val="00D47EFC"/>
    <w:rsid w:val="00D5117C"/>
    <w:rsid w:val="00D51F8D"/>
    <w:rsid w:val="00D52402"/>
    <w:rsid w:val="00D5296B"/>
    <w:rsid w:val="00D52B66"/>
    <w:rsid w:val="00D53E03"/>
    <w:rsid w:val="00D54255"/>
    <w:rsid w:val="00D545CE"/>
    <w:rsid w:val="00D55151"/>
    <w:rsid w:val="00D55188"/>
    <w:rsid w:val="00D560DC"/>
    <w:rsid w:val="00D563C2"/>
    <w:rsid w:val="00D5644B"/>
    <w:rsid w:val="00D56536"/>
    <w:rsid w:val="00D56752"/>
    <w:rsid w:val="00D57B21"/>
    <w:rsid w:val="00D57B5B"/>
    <w:rsid w:val="00D6001C"/>
    <w:rsid w:val="00D606FD"/>
    <w:rsid w:val="00D60DFB"/>
    <w:rsid w:val="00D60F7D"/>
    <w:rsid w:val="00D60FC7"/>
    <w:rsid w:val="00D61C00"/>
    <w:rsid w:val="00D634FE"/>
    <w:rsid w:val="00D638AB"/>
    <w:rsid w:val="00D645AC"/>
    <w:rsid w:val="00D647D3"/>
    <w:rsid w:val="00D6483E"/>
    <w:rsid w:val="00D65931"/>
    <w:rsid w:val="00D660A6"/>
    <w:rsid w:val="00D66982"/>
    <w:rsid w:val="00D66A72"/>
    <w:rsid w:val="00D677C1"/>
    <w:rsid w:val="00D67C67"/>
    <w:rsid w:val="00D7035E"/>
    <w:rsid w:val="00D705AB"/>
    <w:rsid w:val="00D70757"/>
    <w:rsid w:val="00D70BBE"/>
    <w:rsid w:val="00D7125E"/>
    <w:rsid w:val="00D712A8"/>
    <w:rsid w:val="00D713B9"/>
    <w:rsid w:val="00D713BF"/>
    <w:rsid w:val="00D71DA0"/>
    <w:rsid w:val="00D720B8"/>
    <w:rsid w:val="00D72192"/>
    <w:rsid w:val="00D72E8B"/>
    <w:rsid w:val="00D730E5"/>
    <w:rsid w:val="00D7338E"/>
    <w:rsid w:val="00D73492"/>
    <w:rsid w:val="00D7371F"/>
    <w:rsid w:val="00D73B2B"/>
    <w:rsid w:val="00D73BA9"/>
    <w:rsid w:val="00D745EE"/>
    <w:rsid w:val="00D75155"/>
    <w:rsid w:val="00D7587D"/>
    <w:rsid w:val="00D760E5"/>
    <w:rsid w:val="00D76B00"/>
    <w:rsid w:val="00D76FD2"/>
    <w:rsid w:val="00D77388"/>
    <w:rsid w:val="00D77A33"/>
    <w:rsid w:val="00D77E9B"/>
    <w:rsid w:val="00D807E4"/>
    <w:rsid w:val="00D81341"/>
    <w:rsid w:val="00D81373"/>
    <w:rsid w:val="00D8152C"/>
    <w:rsid w:val="00D81C41"/>
    <w:rsid w:val="00D82211"/>
    <w:rsid w:val="00D823FA"/>
    <w:rsid w:val="00D82C06"/>
    <w:rsid w:val="00D82C46"/>
    <w:rsid w:val="00D83DC5"/>
    <w:rsid w:val="00D83F21"/>
    <w:rsid w:val="00D842ED"/>
    <w:rsid w:val="00D84445"/>
    <w:rsid w:val="00D85273"/>
    <w:rsid w:val="00D85992"/>
    <w:rsid w:val="00D85ADF"/>
    <w:rsid w:val="00D86129"/>
    <w:rsid w:val="00D86B56"/>
    <w:rsid w:val="00D8729B"/>
    <w:rsid w:val="00D87456"/>
    <w:rsid w:val="00D879BC"/>
    <w:rsid w:val="00D9080B"/>
    <w:rsid w:val="00D9103D"/>
    <w:rsid w:val="00D92056"/>
    <w:rsid w:val="00D921C1"/>
    <w:rsid w:val="00D92206"/>
    <w:rsid w:val="00D922B4"/>
    <w:rsid w:val="00D92748"/>
    <w:rsid w:val="00D92A0B"/>
    <w:rsid w:val="00D92C24"/>
    <w:rsid w:val="00D94541"/>
    <w:rsid w:val="00D9501F"/>
    <w:rsid w:val="00D95042"/>
    <w:rsid w:val="00D9559F"/>
    <w:rsid w:val="00D96130"/>
    <w:rsid w:val="00D96493"/>
    <w:rsid w:val="00D964F2"/>
    <w:rsid w:val="00D96691"/>
    <w:rsid w:val="00D96FE7"/>
    <w:rsid w:val="00D97119"/>
    <w:rsid w:val="00D97F15"/>
    <w:rsid w:val="00DA0890"/>
    <w:rsid w:val="00DA0B4D"/>
    <w:rsid w:val="00DA1025"/>
    <w:rsid w:val="00DA1200"/>
    <w:rsid w:val="00DA2051"/>
    <w:rsid w:val="00DA2F1E"/>
    <w:rsid w:val="00DA3060"/>
    <w:rsid w:val="00DA36C8"/>
    <w:rsid w:val="00DA3AB7"/>
    <w:rsid w:val="00DA41B5"/>
    <w:rsid w:val="00DA41FF"/>
    <w:rsid w:val="00DA458C"/>
    <w:rsid w:val="00DA59D3"/>
    <w:rsid w:val="00DA6972"/>
    <w:rsid w:val="00DA6F4B"/>
    <w:rsid w:val="00DA7231"/>
    <w:rsid w:val="00DA7234"/>
    <w:rsid w:val="00DA7DF5"/>
    <w:rsid w:val="00DA7E4A"/>
    <w:rsid w:val="00DB09D1"/>
    <w:rsid w:val="00DB0C8D"/>
    <w:rsid w:val="00DB0F5D"/>
    <w:rsid w:val="00DB1265"/>
    <w:rsid w:val="00DB1661"/>
    <w:rsid w:val="00DB1B14"/>
    <w:rsid w:val="00DB1F65"/>
    <w:rsid w:val="00DB2852"/>
    <w:rsid w:val="00DB2F18"/>
    <w:rsid w:val="00DB365D"/>
    <w:rsid w:val="00DB383C"/>
    <w:rsid w:val="00DB4080"/>
    <w:rsid w:val="00DB441E"/>
    <w:rsid w:val="00DB4602"/>
    <w:rsid w:val="00DB4607"/>
    <w:rsid w:val="00DB4A8C"/>
    <w:rsid w:val="00DB4B9A"/>
    <w:rsid w:val="00DB5186"/>
    <w:rsid w:val="00DB51EB"/>
    <w:rsid w:val="00DB5690"/>
    <w:rsid w:val="00DB5815"/>
    <w:rsid w:val="00DB589F"/>
    <w:rsid w:val="00DB5E6F"/>
    <w:rsid w:val="00DB70DE"/>
    <w:rsid w:val="00DB780E"/>
    <w:rsid w:val="00DB79BD"/>
    <w:rsid w:val="00DB79C1"/>
    <w:rsid w:val="00DB7EEC"/>
    <w:rsid w:val="00DC07A7"/>
    <w:rsid w:val="00DC1528"/>
    <w:rsid w:val="00DC160A"/>
    <w:rsid w:val="00DC18FE"/>
    <w:rsid w:val="00DC1A4E"/>
    <w:rsid w:val="00DC1E4D"/>
    <w:rsid w:val="00DC1FD7"/>
    <w:rsid w:val="00DC2378"/>
    <w:rsid w:val="00DC280F"/>
    <w:rsid w:val="00DC2A38"/>
    <w:rsid w:val="00DC2F59"/>
    <w:rsid w:val="00DC3497"/>
    <w:rsid w:val="00DC3A7C"/>
    <w:rsid w:val="00DC4BE5"/>
    <w:rsid w:val="00DC4F4F"/>
    <w:rsid w:val="00DC568F"/>
    <w:rsid w:val="00DC64A2"/>
    <w:rsid w:val="00DC672B"/>
    <w:rsid w:val="00DC6DDE"/>
    <w:rsid w:val="00DC7516"/>
    <w:rsid w:val="00DC7D32"/>
    <w:rsid w:val="00DD12D3"/>
    <w:rsid w:val="00DD15D4"/>
    <w:rsid w:val="00DD1B5C"/>
    <w:rsid w:val="00DD1D27"/>
    <w:rsid w:val="00DD234C"/>
    <w:rsid w:val="00DD2638"/>
    <w:rsid w:val="00DD291F"/>
    <w:rsid w:val="00DD2A43"/>
    <w:rsid w:val="00DD32FD"/>
    <w:rsid w:val="00DD4E62"/>
    <w:rsid w:val="00DD5965"/>
    <w:rsid w:val="00DD6441"/>
    <w:rsid w:val="00DD67D4"/>
    <w:rsid w:val="00DD6B40"/>
    <w:rsid w:val="00DD6C09"/>
    <w:rsid w:val="00DD6DCE"/>
    <w:rsid w:val="00DD78BB"/>
    <w:rsid w:val="00DD79EF"/>
    <w:rsid w:val="00DE0893"/>
    <w:rsid w:val="00DE0EEB"/>
    <w:rsid w:val="00DE135B"/>
    <w:rsid w:val="00DE1370"/>
    <w:rsid w:val="00DE1CED"/>
    <w:rsid w:val="00DE36C6"/>
    <w:rsid w:val="00DE39E2"/>
    <w:rsid w:val="00DE3D9D"/>
    <w:rsid w:val="00DE4110"/>
    <w:rsid w:val="00DE475C"/>
    <w:rsid w:val="00DE47B8"/>
    <w:rsid w:val="00DE5A6A"/>
    <w:rsid w:val="00DE6712"/>
    <w:rsid w:val="00DE6BCA"/>
    <w:rsid w:val="00DE78D2"/>
    <w:rsid w:val="00DE78F4"/>
    <w:rsid w:val="00DF011A"/>
    <w:rsid w:val="00DF1387"/>
    <w:rsid w:val="00DF1B29"/>
    <w:rsid w:val="00DF344A"/>
    <w:rsid w:val="00DF4577"/>
    <w:rsid w:val="00DF5492"/>
    <w:rsid w:val="00DF55C1"/>
    <w:rsid w:val="00DF5B54"/>
    <w:rsid w:val="00DF5BC2"/>
    <w:rsid w:val="00DF64C1"/>
    <w:rsid w:val="00DF66D1"/>
    <w:rsid w:val="00DF6CB8"/>
    <w:rsid w:val="00DF6CD6"/>
    <w:rsid w:val="00DF7370"/>
    <w:rsid w:val="00DF74C9"/>
    <w:rsid w:val="00DF75A6"/>
    <w:rsid w:val="00DF76F0"/>
    <w:rsid w:val="00DF783F"/>
    <w:rsid w:val="00DF7BC8"/>
    <w:rsid w:val="00DF7D44"/>
    <w:rsid w:val="00E00168"/>
    <w:rsid w:val="00E0133E"/>
    <w:rsid w:val="00E0223A"/>
    <w:rsid w:val="00E02F51"/>
    <w:rsid w:val="00E03303"/>
    <w:rsid w:val="00E03C7E"/>
    <w:rsid w:val="00E03ED9"/>
    <w:rsid w:val="00E04E12"/>
    <w:rsid w:val="00E04EE8"/>
    <w:rsid w:val="00E04F2E"/>
    <w:rsid w:val="00E05D80"/>
    <w:rsid w:val="00E073A3"/>
    <w:rsid w:val="00E100F5"/>
    <w:rsid w:val="00E1036B"/>
    <w:rsid w:val="00E10698"/>
    <w:rsid w:val="00E10BBD"/>
    <w:rsid w:val="00E113B1"/>
    <w:rsid w:val="00E115A1"/>
    <w:rsid w:val="00E118DC"/>
    <w:rsid w:val="00E13170"/>
    <w:rsid w:val="00E13DF3"/>
    <w:rsid w:val="00E13F26"/>
    <w:rsid w:val="00E140AA"/>
    <w:rsid w:val="00E150EC"/>
    <w:rsid w:val="00E152C8"/>
    <w:rsid w:val="00E1547C"/>
    <w:rsid w:val="00E158DD"/>
    <w:rsid w:val="00E15A2A"/>
    <w:rsid w:val="00E15B44"/>
    <w:rsid w:val="00E1644C"/>
    <w:rsid w:val="00E164BD"/>
    <w:rsid w:val="00E16B89"/>
    <w:rsid w:val="00E1750C"/>
    <w:rsid w:val="00E17900"/>
    <w:rsid w:val="00E17C49"/>
    <w:rsid w:val="00E20185"/>
    <w:rsid w:val="00E21473"/>
    <w:rsid w:val="00E228C0"/>
    <w:rsid w:val="00E22EBF"/>
    <w:rsid w:val="00E2306F"/>
    <w:rsid w:val="00E2369E"/>
    <w:rsid w:val="00E23D2F"/>
    <w:rsid w:val="00E23E0C"/>
    <w:rsid w:val="00E24A13"/>
    <w:rsid w:val="00E24D5D"/>
    <w:rsid w:val="00E24E70"/>
    <w:rsid w:val="00E258C3"/>
    <w:rsid w:val="00E265B3"/>
    <w:rsid w:val="00E26745"/>
    <w:rsid w:val="00E276CD"/>
    <w:rsid w:val="00E27FC5"/>
    <w:rsid w:val="00E30857"/>
    <w:rsid w:val="00E309EA"/>
    <w:rsid w:val="00E31B91"/>
    <w:rsid w:val="00E323BC"/>
    <w:rsid w:val="00E32C8B"/>
    <w:rsid w:val="00E32E36"/>
    <w:rsid w:val="00E33176"/>
    <w:rsid w:val="00E3348F"/>
    <w:rsid w:val="00E33B13"/>
    <w:rsid w:val="00E35340"/>
    <w:rsid w:val="00E355FE"/>
    <w:rsid w:val="00E35771"/>
    <w:rsid w:val="00E3582B"/>
    <w:rsid w:val="00E36415"/>
    <w:rsid w:val="00E36586"/>
    <w:rsid w:val="00E36EC2"/>
    <w:rsid w:val="00E373BE"/>
    <w:rsid w:val="00E40C86"/>
    <w:rsid w:val="00E40C9D"/>
    <w:rsid w:val="00E40DC2"/>
    <w:rsid w:val="00E412C4"/>
    <w:rsid w:val="00E41394"/>
    <w:rsid w:val="00E414D0"/>
    <w:rsid w:val="00E426A2"/>
    <w:rsid w:val="00E42A6F"/>
    <w:rsid w:val="00E42E3F"/>
    <w:rsid w:val="00E43333"/>
    <w:rsid w:val="00E433F6"/>
    <w:rsid w:val="00E43EFE"/>
    <w:rsid w:val="00E44721"/>
    <w:rsid w:val="00E44E19"/>
    <w:rsid w:val="00E45591"/>
    <w:rsid w:val="00E46010"/>
    <w:rsid w:val="00E46015"/>
    <w:rsid w:val="00E4611E"/>
    <w:rsid w:val="00E46716"/>
    <w:rsid w:val="00E468A4"/>
    <w:rsid w:val="00E46EAA"/>
    <w:rsid w:val="00E46F41"/>
    <w:rsid w:val="00E47020"/>
    <w:rsid w:val="00E476E8"/>
    <w:rsid w:val="00E50011"/>
    <w:rsid w:val="00E508D2"/>
    <w:rsid w:val="00E50DFE"/>
    <w:rsid w:val="00E51C0C"/>
    <w:rsid w:val="00E52520"/>
    <w:rsid w:val="00E53787"/>
    <w:rsid w:val="00E53A2E"/>
    <w:rsid w:val="00E54D45"/>
    <w:rsid w:val="00E55287"/>
    <w:rsid w:val="00E554C1"/>
    <w:rsid w:val="00E55AC5"/>
    <w:rsid w:val="00E55F6D"/>
    <w:rsid w:val="00E56249"/>
    <w:rsid w:val="00E56A85"/>
    <w:rsid w:val="00E57825"/>
    <w:rsid w:val="00E603EB"/>
    <w:rsid w:val="00E60771"/>
    <w:rsid w:val="00E607D3"/>
    <w:rsid w:val="00E61305"/>
    <w:rsid w:val="00E61A82"/>
    <w:rsid w:val="00E62300"/>
    <w:rsid w:val="00E62576"/>
    <w:rsid w:val="00E6297B"/>
    <w:rsid w:val="00E642C4"/>
    <w:rsid w:val="00E64360"/>
    <w:rsid w:val="00E64A1E"/>
    <w:rsid w:val="00E654DC"/>
    <w:rsid w:val="00E6570C"/>
    <w:rsid w:val="00E66368"/>
    <w:rsid w:val="00E66803"/>
    <w:rsid w:val="00E66AB2"/>
    <w:rsid w:val="00E66FA6"/>
    <w:rsid w:val="00E67336"/>
    <w:rsid w:val="00E6795B"/>
    <w:rsid w:val="00E67B52"/>
    <w:rsid w:val="00E67C8D"/>
    <w:rsid w:val="00E70CA5"/>
    <w:rsid w:val="00E716B3"/>
    <w:rsid w:val="00E71733"/>
    <w:rsid w:val="00E719FE"/>
    <w:rsid w:val="00E71DC2"/>
    <w:rsid w:val="00E71FD0"/>
    <w:rsid w:val="00E72219"/>
    <w:rsid w:val="00E722BA"/>
    <w:rsid w:val="00E73C60"/>
    <w:rsid w:val="00E743E9"/>
    <w:rsid w:val="00E74FC5"/>
    <w:rsid w:val="00E75090"/>
    <w:rsid w:val="00E756AC"/>
    <w:rsid w:val="00E7596F"/>
    <w:rsid w:val="00E75F11"/>
    <w:rsid w:val="00E7690E"/>
    <w:rsid w:val="00E779A6"/>
    <w:rsid w:val="00E77B64"/>
    <w:rsid w:val="00E80391"/>
    <w:rsid w:val="00E80545"/>
    <w:rsid w:val="00E805D1"/>
    <w:rsid w:val="00E8093A"/>
    <w:rsid w:val="00E814CD"/>
    <w:rsid w:val="00E8272C"/>
    <w:rsid w:val="00E82994"/>
    <w:rsid w:val="00E82AA8"/>
    <w:rsid w:val="00E83242"/>
    <w:rsid w:val="00E832DB"/>
    <w:rsid w:val="00E83EB4"/>
    <w:rsid w:val="00E84329"/>
    <w:rsid w:val="00E84A8D"/>
    <w:rsid w:val="00E84F42"/>
    <w:rsid w:val="00E85C15"/>
    <w:rsid w:val="00E860EA"/>
    <w:rsid w:val="00E8682D"/>
    <w:rsid w:val="00E873C6"/>
    <w:rsid w:val="00E879BD"/>
    <w:rsid w:val="00E9094E"/>
    <w:rsid w:val="00E910D2"/>
    <w:rsid w:val="00E9153D"/>
    <w:rsid w:val="00E91C4F"/>
    <w:rsid w:val="00E92439"/>
    <w:rsid w:val="00E92A9A"/>
    <w:rsid w:val="00E93409"/>
    <w:rsid w:val="00E938FD"/>
    <w:rsid w:val="00E93B4C"/>
    <w:rsid w:val="00E945C3"/>
    <w:rsid w:val="00E94A3F"/>
    <w:rsid w:val="00E94DCB"/>
    <w:rsid w:val="00E94E2A"/>
    <w:rsid w:val="00E9521C"/>
    <w:rsid w:val="00E95388"/>
    <w:rsid w:val="00E95980"/>
    <w:rsid w:val="00E95B0E"/>
    <w:rsid w:val="00E96772"/>
    <w:rsid w:val="00E97211"/>
    <w:rsid w:val="00E97FEC"/>
    <w:rsid w:val="00EA0A86"/>
    <w:rsid w:val="00EA1052"/>
    <w:rsid w:val="00EA1300"/>
    <w:rsid w:val="00EA42C5"/>
    <w:rsid w:val="00EA4B24"/>
    <w:rsid w:val="00EA62D0"/>
    <w:rsid w:val="00EA6672"/>
    <w:rsid w:val="00EA6750"/>
    <w:rsid w:val="00EA6C04"/>
    <w:rsid w:val="00EA711E"/>
    <w:rsid w:val="00EA74F6"/>
    <w:rsid w:val="00EA7796"/>
    <w:rsid w:val="00EA7AE6"/>
    <w:rsid w:val="00EA7F86"/>
    <w:rsid w:val="00EB052A"/>
    <w:rsid w:val="00EB0D9F"/>
    <w:rsid w:val="00EB1072"/>
    <w:rsid w:val="00EB1667"/>
    <w:rsid w:val="00EB1A48"/>
    <w:rsid w:val="00EB1B21"/>
    <w:rsid w:val="00EB20AE"/>
    <w:rsid w:val="00EB264B"/>
    <w:rsid w:val="00EB2691"/>
    <w:rsid w:val="00EB35DC"/>
    <w:rsid w:val="00EB36B4"/>
    <w:rsid w:val="00EB3C9A"/>
    <w:rsid w:val="00EB4106"/>
    <w:rsid w:val="00EB4E02"/>
    <w:rsid w:val="00EB575A"/>
    <w:rsid w:val="00EB5D26"/>
    <w:rsid w:val="00EB5E51"/>
    <w:rsid w:val="00EB73EB"/>
    <w:rsid w:val="00EB742A"/>
    <w:rsid w:val="00EB776F"/>
    <w:rsid w:val="00EB7C70"/>
    <w:rsid w:val="00EB7DFF"/>
    <w:rsid w:val="00EC0035"/>
    <w:rsid w:val="00EC0CD0"/>
    <w:rsid w:val="00EC1510"/>
    <w:rsid w:val="00EC1550"/>
    <w:rsid w:val="00EC270C"/>
    <w:rsid w:val="00EC2782"/>
    <w:rsid w:val="00EC3654"/>
    <w:rsid w:val="00EC36EB"/>
    <w:rsid w:val="00EC47EE"/>
    <w:rsid w:val="00EC4C26"/>
    <w:rsid w:val="00EC5324"/>
    <w:rsid w:val="00EC65C4"/>
    <w:rsid w:val="00EC68D7"/>
    <w:rsid w:val="00EC71A5"/>
    <w:rsid w:val="00EC73CC"/>
    <w:rsid w:val="00EC7E21"/>
    <w:rsid w:val="00ED0BDA"/>
    <w:rsid w:val="00ED143B"/>
    <w:rsid w:val="00ED30EF"/>
    <w:rsid w:val="00ED3641"/>
    <w:rsid w:val="00ED38D8"/>
    <w:rsid w:val="00ED3BD5"/>
    <w:rsid w:val="00ED443F"/>
    <w:rsid w:val="00ED4799"/>
    <w:rsid w:val="00ED4BF8"/>
    <w:rsid w:val="00ED4E92"/>
    <w:rsid w:val="00ED565A"/>
    <w:rsid w:val="00ED5A33"/>
    <w:rsid w:val="00ED5CF4"/>
    <w:rsid w:val="00ED6034"/>
    <w:rsid w:val="00ED6062"/>
    <w:rsid w:val="00ED7CCB"/>
    <w:rsid w:val="00ED7E3F"/>
    <w:rsid w:val="00EE08FA"/>
    <w:rsid w:val="00EE0B22"/>
    <w:rsid w:val="00EE0D95"/>
    <w:rsid w:val="00EE112D"/>
    <w:rsid w:val="00EE1548"/>
    <w:rsid w:val="00EE18C1"/>
    <w:rsid w:val="00EE1A20"/>
    <w:rsid w:val="00EE1C81"/>
    <w:rsid w:val="00EE22DC"/>
    <w:rsid w:val="00EE2BB3"/>
    <w:rsid w:val="00EE2FA3"/>
    <w:rsid w:val="00EE31CE"/>
    <w:rsid w:val="00EE46EE"/>
    <w:rsid w:val="00EE4B5C"/>
    <w:rsid w:val="00EE4C1A"/>
    <w:rsid w:val="00EE4E41"/>
    <w:rsid w:val="00EE5518"/>
    <w:rsid w:val="00EE63CF"/>
    <w:rsid w:val="00EE6AB0"/>
    <w:rsid w:val="00EE6B17"/>
    <w:rsid w:val="00EE6B99"/>
    <w:rsid w:val="00EE6FB0"/>
    <w:rsid w:val="00EE7544"/>
    <w:rsid w:val="00EF00D0"/>
    <w:rsid w:val="00EF01B0"/>
    <w:rsid w:val="00EF05D2"/>
    <w:rsid w:val="00EF0E3A"/>
    <w:rsid w:val="00EF12B5"/>
    <w:rsid w:val="00EF2418"/>
    <w:rsid w:val="00EF248A"/>
    <w:rsid w:val="00EF27F4"/>
    <w:rsid w:val="00EF2CA3"/>
    <w:rsid w:val="00EF34A5"/>
    <w:rsid w:val="00EF3548"/>
    <w:rsid w:val="00EF4416"/>
    <w:rsid w:val="00EF4F9C"/>
    <w:rsid w:val="00EF515E"/>
    <w:rsid w:val="00EF5DCC"/>
    <w:rsid w:val="00EF705C"/>
    <w:rsid w:val="00EF76A3"/>
    <w:rsid w:val="00EF7A28"/>
    <w:rsid w:val="00F00C3A"/>
    <w:rsid w:val="00F011F2"/>
    <w:rsid w:val="00F0190C"/>
    <w:rsid w:val="00F0234C"/>
    <w:rsid w:val="00F02ADE"/>
    <w:rsid w:val="00F02EF3"/>
    <w:rsid w:val="00F030E7"/>
    <w:rsid w:val="00F03EA9"/>
    <w:rsid w:val="00F04454"/>
    <w:rsid w:val="00F04DDA"/>
    <w:rsid w:val="00F0662F"/>
    <w:rsid w:val="00F06BC0"/>
    <w:rsid w:val="00F06C0E"/>
    <w:rsid w:val="00F06D28"/>
    <w:rsid w:val="00F06F24"/>
    <w:rsid w:val="00F07336"/>
    <w:rsid w:val="00F11A7A"/>
    <w:rsid w:val="00F11F9B"/>
    <w:rsid w:val="00F129AC"/>
    <w:rsid w:val="00F131FF"/>
    <w:rsid w:val="00F139E9"/>
    <w:rsid w:val="00F14018"/>
    <w:rsid w:val="00F143F5"/>
    <w:rsid w:val="00F1523D"/>
    <w:rsid w:val="00F15707"/>
    <w:rsid w:val="00F15D5F"/>
    <w:rsid w:val="00F160D2"/>
    <w:rsid w:val="00F16BE7"/>
    <w:rsid w:val="00F171EF"/>
    <w:rsid w:val="00F173F2"/>
    <w:rsid w:val="00F17A3A"/>
    <w:rsid w:val="00F17E93"/>
    <w:rsid w:val="00F20369"/>
    <w:rsid w:val="00F205CB"/>
    <w:rsid w:val="00F211C4"/>
    <w:rsid w:val="00F2186C"/>
    <w:rsid w:val="00F21A4F"/>
    <w:rsid w:val="00F220D1"/>
    <w:rsid w:val="00F23A5F"/>
    <w:rsid w:val="00F243A1"/>
    <w:rsid w:val="00F24A71"/>
    <w:rsid w:val="00F24CB5"/>
    <w:rsid w:val="00F27B9B"/>
    <w:rsid w:val="00F27C39"/>
    <w:rsid w:val="00F30462"/>
    <w:rsid w:val="00F31019"/>
    <w:rsid w:val="00F31033"/>
    <w:rsid w:val="00F316A6"/>
    <w:rsid w:val="00F31C75"/>
    <w:rsid w:val="00F31F0C"/>
    <w:rsid w:val="00F323B6"/>
    <w:rsid w:val="00F327F4"/>
    <w:rsid w:val="00F32ACE"/>
    <w:rsid w:val="00F32B36"/>
    <w:rsid w:val="00F34464"/>
    <w:rsid w:val="00F34559"/>
    <w:rsid w:val="00F34CA8"/>
    <w:rsid w:val="00F355D5"/>
    <w:rsid w:val="00F35DD2"/>
    <w:rsid w:val="00F35F4C"/>
    <w:rsid w:val="00F36894"/>
    <w:rsid w:val="00F369C6"/>
    <w:rsid w:val="00F36E5C"/>
    <w:rsid w:val="00F37686"/>
    <w:rsid w:val="00F37BB5"/>
    <w:rsid w:val="00F406F0"/>
    <w:rsid w:val="00F411B8"/>
    <w:rsid w:val="00F427E5"/>
    <w:rsid w:val="00F4286B"/>
    <w:rsid w:val="00F43F79"/>
    <w:rsid w:val="00F44A3C"/>
    <w:rsid w:val="00F44D1F"/>
    <w:rsid w:val="00F44DC2"/>
    <w:rsid w:val="00F45049"/>
    <w:rsid w:val="00F455CB"/>
    <w:rsid w:val="00F45CD2"/>
    <w:rsid w:val="00F46071"/>
    <w:rsid w:val="00F46221"/>
    <w:rsid w:val="00F465FA"/>
    <w:rsid w:val="00F46B89"/>
    <w:rsid w:val="00F46BF3"/>
    <w:rsid w:val="00F50697"/>
    <w:rsid w:val="00F5098F"/>
    <w:rsid w:val="00F50C70"/>
    <w:rsid w:val="00F50E13"/>
    <w:rsid w:val="00F515A6"/>
    <w:rsid w:val="00F51D0C"/>
    <w:rsid w:val="00F5234B"/>
    <w:rsid w:val="00F52797"/>
    <w:rsid w:val="00F52E84"/>
    <w:rsid w:val="00F53235"/>
    <w:rsid w:val="00F5438A"/>
    <w:rsid w:val="00F5441D"/>
    <w:rsid w:val="00F54763"/>
    <w:rsid w:val="00F54B52"/>
    <w:rsid w:val="00F54EA7"/>
    <w:rsid w:val="00F54EC1"/>
    <w:rsid w:val="00F55100"/>
    <w:rsid w:val="00F56C9E"/>
    <w:rsid w:val="00F5730D"/>
    <w:rsid w:val="00F57C42"/>
    <w:rsid w:val="00F60606"/>
    <w:rsid w:val="00F6093A"/>
    <w:rsid w:val="00F60E88"/>
    <w:rsid w:val="00F61338"/>
    <w:rsid w:val="00F614C9"/>
    <w:rsid w:val="00F62422"/>
    <w:rsid w:val="00F626C6"/>
    <w:rsid w:val="00F6421F"/>
    <w:rsid w:val="00F64625"/>
    <w:rsid w:val="00F64D3A"/>
    <w:rsid w:val="00F652ED"/>
    <w:rsid w:val="00F658B0"/>
    <w:rsid w:val="00F665A0"/>
    <w:rsid w:val="00F666F7"/>
    <w:rsid w:val="00F66712"/>
    <w:rsid w:val="00F66C08"/>
    <w:rsid w:val="00F66F3A"/>
    <w:rsid w:val="00F67772"/>
    <w:rsid w:val="00F67D78"/>
    <w:rsid w:val="00F7110B"/>
    <w:rsid w:val="00F72720"/>
    <w:rsid w:val="00F73784"/>
    <w:rsid w:val="00F738B4"/>
    <w:rsid w:val="00F75204"/>
    <w:rsid w:val="00F75C43"/>
    <w:rsid w:val="00F762ED"/>
    <w:rsid w:val="00F76629"/>
    <w:rsid w:val="00F772BA"/>
    <w:rsid w:val="00F77FB1"/>
    <w:rsid w:val="00F80552"/>
    <w:rsid w:val="00F80D6C"/>
    <w:rsid w:val="00F80FE0"/>
    <w:rsid w:val="00F811EB"/>
    <w:rsid w:val="00F81CB7"/>
    <w:rsid w:val="00F82065"/>
    <w:rsid w:val="00F821E3"/>
    <w:rsid w:val="00F8240B"/>
    <w:rsid w:val="00F824CA"/>
    <w:rsid w:val="00F82A9F"/>
    <w:rsid w:val="00F82DA3"/>
    <w:rsid w:val="00F82E8B"/>
    <w:rsid w:val="00F831A7"/>
    <w:rsid w:val="00F83A57"/>
    <w:rsid w:val="00F83D08"/>
    <w:rsid w:val="00F84122"/>
    <w:rsid w:val="00F84CEE"/>
    <w:rsid w:val="00F86559"/>
    <w:rsid w:val="00F86924"/>
    <w:rsid w:val="00F86F13"/>
    <w:rsid w:val="00F8703D"/>
    <w:rsid w:val="00F871A5"/>
    <w:rsid w:val="00F871ED"/>
    <w:rsid w:val="00F87251"/>
    <w:rsid w:val="00F87482"/>
    <w:rsid w:val="00F903B0"/>
    <w:rsid w:val="00F90D57"/>
    <w:rsid w:val="00F91C6A"/>
    <w:rsid w:val="00F92002"/>
    <w:rsid w:val="00F920D1"/>
    <w:rsid w:val="00F92EAA"/>
    <w:rsid w:val="00F93ADF"/>
    <w:rsid w:val="00F93FFA"/>
    <w:rsid w:val="00F9419C"/>
    <w:rsid w:val="00F94228"/>
    <w:rsid w:val="00F943E4"/>
    <w:rsid w:val="00F95661"/>
    <w:rsid w:val="00F957C0"/>
    <w:rsid w:val="00F95BAA"/>
    <w:rsid w:val="00F95D91"/>
    <w:rsid w:val="00F95DD5"/>
    <w:rsid w:val="00F96176"/>
    <w:rsid w:val="00F96313"/>
    <w:rsid w:val="00F96529"/>
    <w:rsid w:val="00F967E9"/>
    <w:rsid w:val="00F969CD"/>
    <w:rsid w:val="00F96F36"/>
    <w:rsid w:val="00F97853"/>
    <w:rsid w:val="00FA12BF"/>
    <w:rsid w:val="00FA1605"/>
    <w:rsid w:val="00FA2236"/>
    <w:rsid w:val="00FA29E7"/>
    <w:rsid w:val="00FA2DE7"/>
    <w:rsid w:val="00FA34D1"/>
    <w:rsid w:val="00FA3EBD"/>
    <w:rsid w:val="00FA3FBB"/>
    <w:rsid w:val="00FA3FCF"/>
    <w:rsid w:val="00FA46D4"/>
    <w:rsid w:val="00FA5870"/>
    <w:rsid w:val="00FA5A40"/>
    <w:rsid w:val="00FA6782"/>
    <w:rsid w:val="00FA6C36"/>
    <w:rsid w:val="00FA6FDC"/>
    <w:rsid w:val="00FA7662"/>
    <w:rsid w:val="00FA7781"/>
    <w:rsid w:val="00FA7A05"/>
    <w:rsid w:val="00FA7AB0"/>
    <w:rsid w:val="00FA7BC9"/>
    <w:rsid w:val="00FB0405"/>
    <w:rsid w:val="00FB0E86"/>
    <w:rsid w:val="00FB11C4"/>
    <w:rsid w:val="00FB1FB7"/>
    <w:rsid w:val="00FB2648"/>
    <w:rsid w:val="00FB280E"/>
    <w:rsid w:val="00FB2D07"/>
    <w:rsid w:val="00FB2F1E"/>
    <w:rsid w:val="00FB46AF"/>
    <w:rsid w:val="00FB544E"/>
    <w:rsid w:val="00FB548A"/>
    <w:rsid w:val="00FB54BA"/>
    <w:rsid w:val="00FB5F79"/>
    <w:rsid w:val="00FB650A"/>
    <w:rsid w:val="00FB67BD"/>
    <w:rsid w:val="00FB762B"/>
    <w:rsid w:val="00FC0312"/>
    <w:rsid w:val="00FC06C7"/>
    <w:rsid w:val="00FC0E92"/>
    <w:rsid w:val="00FC1ED5"/>
    <w:rsid w:val="00FC3232"/>
    <w:rsid w:val="00FC332F"/>
    <w:rsid w:val="00FC44AA"/>
    <w:rsid w:val="00FC452A"/>
    <w:rsid w:val="00FC4FD3"/>
    <w:rsid w:val="00FC5161"/>
    <w:rsid w:val="00FC5EA4"/>
    <w:rsid w:val="00FC5EB5"/>
    <w:rsid w:val="00FC66B7"/>
    <w:rsid w:val="00FC7B6F"/>
    <w:rsid w:val="00FD0263"/>
    <w:rsid w:val="00FD0505"/>
    <w:rsid w:val="00FD0968"/>
    <w:rsid w:val="00FD1645"/>
    <w:rsid w:val="00FD1936"/>
    <w:rsid w:val="00FD1D80"/>
    <w:rsid w:val="00FD2993"/>
    <w:rsid w:val="00FD306B"/>
    <w:rsid w:val="00FD31DD"/>
    <w:rsid w:val="00FD3EE6"/>
    <w:rsid w:val="00FD4373"/>
    <w:rsid w:val="00FD4830"/>
    <w:rsid w:val="00FD6F48"/>
    <w:rsid w:val="00FD73B6"/>
    <w:rsid w:val="00FD7C81"/>
    <w:rsid w:val="00FD7DC7"/>
    <w:rsid w:val="00FE0353"/>
    <w:rsid w:val="00FE0F19"/>
    <w:rsid w:val="00FE11AF"/>
    <w:rsid w:val="00FE1A45"/>
    <w:rsid w:val="00FE224B"/>
    <w:rsid w:val="00FE22B7"/>
    <w:rsid w:val="00FE2BBE"/>
    <w:rsid w:val="00FE370F"/>
    <w:rsid w:val="00FE3E04"/>
    <w:rsid w:val="00FE55A9"/>
    <w:rsid w:val="00FE5A05"/>
    <w:rsid w:val="00FE5EF3"/>
    <w:rsid w:val="00FE5EF4"/>
    <w:rsid w:val="00FE5F3F"/>
    <w:rsid w:val="00FE6A50"/>
    <w:rsid w:val="00FE72F3"/>
    <w:rsid w:val="00FE75A9"/>
    <w:rsid w:val="00FE772D"/>
    <w:rsid w:val="00FE7885"/>
    <w:rsid w:val="00FE7BDA"/>
    <w:rsid w:val="00FE7C72"/>
    <w:rsid w:val="00FF01DD"/>
    <w:rsid w:val="00FF0975"/>
    <w:rsid w:val="00FF10AA"/>
    <w:rsid w:val="00FF151D"/>
    <w:rsid w:val="00FF1DED"/>
    <w:rsid w:val="00FF29A5"/>
    <w:rsid w:val="00FF2DAC"/>
    <w:rsid w:val="00FF39A0"/>
    <w:rsid w:val="00FF40B7"/>
    <w:rsid w:val="00FF426B"/>
    <w:rsid w:val="00FF4726"/>
    <w:rsid w:val="00FF4B47"/>
    <w:rsid w:val="00FF5135"/>
    <w:rsid w:val="00FF5484"/>
    <w:rsid w:val="00FF572A"/>
    <w:rsid w:val="00FF6261"/>
    <w:rsid w:val="00FF64E2"/>
    <w:rsid w:val="00FF6925"/>
    <w:rsid w:val="00FF6BBE"/>
    <w:rsid w:val="00FF6D55"/>
    <w:rsid w:val="00FF75B5"/>
    <w:rsid w:val="01B95D5A"/>
    <w:rsid w:val="03735E69"/>
    <w:rsid w:val="03E04DBB"/>
    <w:rsid w:val="07AB89B3"/>
    <w:rsid w:val="09625E77"/>
    <w:rsid w:val="09870985"/>
    <w:rsid w:val="0AD4AC16"/>
    <w:rsid w:val="0E1F21D3"/>
    <w:rsid w:val="1032E24B"/>
    <w:rsid w:val="117CDA43"/>
    <w:rsid w:val="11D99D79"/>
    <w:rsid w:val="11EA778E"/>
    <w:rsid w:val="1379E04D"/>
    <w:rsid w:val="179A29F4"/>
    <w:rsid w:val="1870C8E7"/>
    <w:rsid w:val="193AE7EB"/>
    <w:rsid w:val="19CCB046"/>
    <w:rsid w:val="1B5F414D"/>
    <w:rsid w:val="1E5E8479"/>
    <w:rsid w:val="20A08000"/>
    <w:rsid w:val="220CEDED"/>
    <w:rsid w:val="22D80F71"/>
    <w:rsid w:val="237AD968"/>
    <w:rsid w:val="25C2FE8F"/>
    <w:rsid w:val="27D693DE"/>
    <w:rsid w:val="27FB6BCB"/>
    <w:rsid w:val="286F0330"/>
    <w:rsid w:val="293378BF"/>
    <w:rsid w:val="29D34976"/>
    <w:rsid w:val="29F1EB52"/>
    <w:rsid w:val="2BDD450A"/>
    <w:rsid w:val="2CD4BED6"/>
    <w:rsid w:val="2D79156B"/>
    <w:rsid w:val="2DA76BE6"/>
    <w:rsid w:val="2DB96A8A"/>
    <w:rsid w:val="301CC6E0"/>
    <w:rsid w:val="3330A241"/>
    <w:rsid w:val="3345D927"/>
    <w:rsid w:val="335467A2"/>
    <w:rsid w:val="376E2178"/>
    <w:rsid w:val="3BA754E1"/>
    <w:rsid w:val="3C4A84F3"/>
    <w:rsid w:val="3CA01173"/>
    <w:rsid w:val="3E25921C"/>
    <w:rsid w:val="40D07466"/>
    <w:rsid w:val="40F49A7C"/>
    <w:rsid w:val="423CFA1C"/>
    <w:rsid w:val="42DAA941"/>
    <w:rsid w:val="436F1EC4"/>
    <w:rsid w:val="4488580B"/>
    <w:rsid w:val="47015323"/>
    <w:rsid w:val="47141F3E"/>
    <w:rsid w:val="47538B0F"/>
    <w:rsid w:val="47DA386D"/>
    <w:rsid w:val="4A2182D4"/>
    <w:rsid w:val="4A51A213"/>
    <w:rsid w:val="4C02964D"/>
    <w:rsid w:val="4C6722DA"/>
    <w:rsid w:val="4C80D617"/>
    <w:rsid w:val="4CDC6D39"/>
    <w:rsid w:val="4DF5187C"/>
    <w:rsid w:val="4E661400"/>
    <w:rsid w:val="50910458"/>
    <w:rsid w:val="519C08DB"/>
    <w:rsid w:val="51E6F046"/>
    <w:rsid w:val="520BFCE3"/>
    <w:rsid w:val="5219BBAE"/>
    <w:rsid w:val="521EC57E"/>
    <w:rsid w:val="522C4CF6"/>
    <w:rsid w:val="532D80DC"/>
    <w:rsid w:val="55DDF1D0"/>
    <w:rsid w:val="598EDD11"/>
    <w:rsid w:val="59EB6155"/>
    <w:rsid w:val="5B4768D1"/>
    <w:rsid w:val="5D7249E7"/>
    <w:rsid w:val="5DDAA80B"/>
    <w:rsid w:val="60D372D3"/>
    <w:rsid w:val="6159E59D"/>
    <w:rsid w:val="629F25C9"/>
    <w:rsid w:val="62AE192E"/>
    <w:rsid w:val="631A7DF9"/>
    <w:rsid w:val="632460C5"/>
    <w:rsid w:val="638C726A"/>
    <w:rsid w:val="64D841D0"/>
    <w:rsid w:val="65AE9617"/>
    <w:rsid w:val="69FC4B66"/>
    <w:rsid w:val="6A84D52C"/>
    <w:rsid w:val="6AFB1A45"/>
    <w:rsid w:val="6D3CCD05"/>
    <w:rsid w:val="6DBA3123"/>
    <w:rsid w:val="6EA9DA77"/>
    <w:rsid w:val="6FB2CD59"/>
    <w:rsid w:val="7080BC03"/>
    <w:rsid w:val="70C8B83B"/>
    <w:rsid w:val="72B59D57"/>
    <w:rsid w:val="7463E551"/>
    <w:rsid w:val="787248B1"/>
    <w:rsid w:val="78E3DB94"/>
    <w:rsid w:val="79E9DF0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8BFE6F"/>
  <w15:chartTrackingRefBased/>
  <w15:docId w15:val="{B4264DF2-152B-41F7-B85E-C05B560D4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89C"/>
  </w:style>
  <w:style w:type="paragraph" w:styleId="Heading1">
    <w:name w:val="heading 1"/>
    <w:basedOn w:val="Normal"/>
    <w:next w:val="Normal"/>
    <w:link w:val="Heading1Char"/>
    <w:uiPriority w:val="9"/>
    <w:qFormat/>
    <w:rsid w:val="00046D5D"/>
    <w:pPr>
      <w:keepNext/>
      <w:keepLines/>
      <w:numPr>
        <w:numId w:val="1"/>
      </w:numPr>
      <w:spacing w:before="240" w:after="0" w:line="360" w:lineRule="auto"/>
      <w:outlineLvl w:val="0"/>
    </w:pPr>
    <w:rPr>
      <w:rFonts w:ascii="Times New Roman" w:eastAsiaTheme="majorEastAsia" w:hAnsi="Times New Roman" w:cs="Times New Roman"/>
      <w:b/>
      <w:bCs/>
      <w:sz w:val="24"/>
      <w:szCs w:val="24"/>
    </w:rPr>
  </w:style>
  <w:style w:type="paragraph" w:styleId="Heading2">
    <w:name w:val="heading 2"/>
    <w:basedOn w:val="Heading1"/>
    <w:next w:val="Normal"/>
    <w:link w:val="Heading2Char"/>
    <w:uiPriority w:val="9"/>
    <w:unhideWhenUsed/>
    <w:qFormat/>
    <w:rsid w:val="00046D5D"/>
    <w:pPr>
      <w:numPr>
        <w:ilvl w:val="1"/>
      </w:numPr>
      <w:outlineLvl w:val="1"/>
    </w:pPr>
  </w:style>
  <w:style w:type="paragraph" w:styleId="Heading3">
    <w:name w:val="heading 3"/>
    <w:basedOn w:val="Heading2"/>
    <w:next w:val="Normal"/>
    <w:link w:val="Heading3Char"/>
    <w:uiPriority w:val="9"/>
    <w:unhideWhenUsed/>
    <w:qFormat/>
    <w:rsid w:val="00046D5D"/>
    <w:pPr>
      <w:numPr>
        <w:ilvl w:val="2"/>
      </w:num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756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5689C"/>
    <w:pPr>
      <w:ind w:left="720"/>
      <w:contextualSpacing/>
    </w:pPr>
  </w:style>
  <w:style w:type="paragraph" w:styleId="Title">
    <w:name w:val="Title"/>
    <w:basedOn w:val="Normal"/>
    <w:next w:val="Normal"/>
    <w:link w:val="TitleChar"/>
    <w:uiPriority w:val="10"/>
    <w:qFormat/>
    <w:rsid w:val="00616825"/>
    <w:pPr>
      <w:spacing w:line="360" w:lineRule="auto"/>
    </w:pPr>
    <w:rPr>
      <w:rFonts w:ascii="Times New Roman" w:hAnsi="Times New Roman" w:cs="Times New Roman"/>
      <w:b/>
      <w:bCs/>
    </w:rPr>
  </w:style>
  <w:style w:type="character" w:customStyle="1" w:styleId="TitleChar">
    <w:name w:val="Title Char"/>
    <w:basedOn w:val="DefaultParagraphFont"/>
    <w:link w:val="Title"/>
    <w:uiPriority w:val="10"/>
    <w:rsid w:val="00616825"/>
    <w:rPr>
      <w:rFonts w:ascii="Times New Roman" w:hAnsi="Times New Roman" w:cs="Times New Roman"/>
      <w:b/>
      <w:bCs/>
    </w:rPr>
  </w:style>
  <w:style w:type="character" w:customStyle="1" w:styleId="Heading1Char">
    <w:name w:val="Heading 1 Char"/>
    <w:basedOn w:val="DefaultParagraphFont"/>
    <w:link w:val="Heading1"/>
    <w:uiPriority w:val="9"/>
    <w:rsid w:val="00046D5D"/>
    <w:rPr>
      <w:rFonts w:ascii="Times New Roman" w:eastAsiaTheme="majorEastAsia" w:hAnsi="Times New Roman" w:cs="Times New Roman"/>
      <w:b/>
      <w:bCs/>
      <w:sz w:val="24"/>
      <w:szCs w:val="24"/>
    </w:rPr>
  </w:style>
  <w:style w:type="character" w:customStyle="1" w:styleId="Heading2Char">
    <w:name w:val="Heading 2 Char"/>
    <w:basedOn w:val="DefaultParagraphFont"/>
    <w:link w:val="Heading2"/>
    <w:uiPriority w:val="9"/>
    <w:rsid w:val="00046D5D"/>
    <w:rPr>
      <w:rFonts w:ascii="Times New Roman" w:eastAsiaTheme="majorEastAsia" w:hAnsi="Times New Roman" w:cs="Times New Roman"/>
      <w:b/>
      <w:bCs/>
      <w:sz w:val="24"/>
      <w:szCs w:val="24"/>
    </w:rPr>
  </w:style>
  <w:style w:type="character" w:customStyle="1" w:styleId="Heading3Char">
    <w:name w:val="Heading 3 Char"/>
    <w:basedOn w:val="DefaultParagraphFont"/>
    <w:link w:val="Heading3"/>
    <w:uiPriority w:val="9"/>
    <w:rsid w:val="00046D5D"/>
    <w:rPr>
      <w:rFonts w:ascii="Times New Roman" w:eastAsiaTheme="majorEastAsia" w:hAnsi="Times New Roman" w:cs="Times New Roman"/>
      <w:b/>
      <w:bCs/>
      <w:sz w:val="24"/>
      <w:szCs w:val="24"/>
    </w:rPr>
  </w:style>
  <w:style w:type="character" w:styleId="PlaceholderText">
    <w:name w:val="Placeholder Text"/>
    <w:basedOn w:val="DefaultParagraphFont"/>
    <w:uiPriority w:val="99"/>
    <w:semiHidden/>
    <w:rsid w:val="00100B55"/>
    <w:rPr>
      <w:color w:val="808080"/>
    </w:rPr>
  </w:style>
  <w:style w:type="paragraph" w:styleId="Caption">
    <w:name w:val="caption"/>
    <w:basedOn w:val="Normal"/>
    <w:next w:val="Normal"/>
    <w:uiPriority w:val="35"/>
    <w:unhideWhenUsed/>
    <w:qFormat/>
    <w:rsid w:val="000E2503"/>
    <w:pPr>
      <w:spacing w:after="200" w:line="240" w:lineRule="auto"/>
    </w:pPr>
    <w:rPr>
      <w:sz w:val="20"/>
      <w:szCs w:val="20"/>
    </w:rPr>
  </w:style>
  <w:style w:type="character" w:styleId="Hyperlink">
    <w:name w:val="Hyperlink"/>
    <w:basedOn w:val="DefaultParagraphFont"/>
    <w:uiPriority w:val="99"/>
    <w:unhideWhenUsed/>
    <w:rsid w:val="00C331F7"/>
    <w:rPr>
      <w:color w:val="0563C1" w:themeColor="hyperlink"/>
      <w:u w:val="single"/>
    </w:rPr>
  </w:style>
  <w:style w:type="character" w:styleId="UnresolvedMention">
    <w:name w:val="Unresolved Mention"/>
    <w:basedOn w:val="DefaultParagraphFont"/>
    <w:uiPriority w:val="99"/>
    <w:semiHidden/>
    <w:unhideWhenUsed/>
    <w:rsid w:val="00C331F7"/>
    <w:rPr>
      <w:color w:val="605E5C"/>
      <w:shd w:val="clear" w:color="auto" w:fill="E1DFDD"/>
    </w:rPr>
  </w:style>
  <w:style w:type="character" w:styleId="FollowedHyperlink">
    <w:name w:val="FollowedHyperlink"/>
    <w:basedOn w:val="DefaultParagraphFont"/>
    <w:uiPriority w:val="99"/>
    <w:semiHidden/>
    <w:unhideWhenUsed/>
    <w:rsid w:val="00EE63CF"/>
    <w:rPr>
      <w:color w:val="954F72" w:themeColor="followedHyperlink"/>
      <w:u w:val="single"/>
    </w:rPr>
  </w:style>
  <w:style w:type="paragraph" w:styleId="NormalWeb">
    <w:name w:val="Normal (Web)"/>
    <w:basedOn w:val="Normal"/>
    <w:uiPriority w:val="99"/>
    <w:unhideWhenUsed/>
    <w:rsid w:val="00913CDC"/>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675560"/>
    <w:rPr>
      <w:sz w:val="16"/>
      <w:szCs w:val="16"/>
    </w:rPr>
  </w:style>
  <w:style w:type="paragraph" w:styleId="CommentText">
    <w:name w:val="annotation text"/>
    <w:basedOn w:val="Normal"/>
    <w:link w:val="CommentTextChar"/>
    <w:uiPriority w:val="99"/>
    <w:unhideWhenUsed/>
    <w:rsid w:val="00675560"/>
    <w:pPr>
      <w:spacing w:line="240" w:lineRule="auto"/>
    </w:pPr>
    <w:rPr>
      <w:sz w:val="20"/>
      <w:szCs w:val="20"/>
    </w:rPr>
  </w:style>
  <w:style w:type="character" w:customStyle="1" w:styleId="CommentTextChar">
    <w:name w:val="Comment Text Char"/>
    <w:basedOn w:val="DefaultParagraphFont"/>
    <w:link w:val="CommentText"/>
    <w:uiPriority w:val="99"/>
    <w:rsid w:val="00675560"/>
    <w:rPr>
      <w:sz w:val="20"/>
      <w:szCs w:val="20"/>
    </w:rPr>
  </w:style>
  <w:style w:type="paragraph" w:styleId="CommentSubject">
    <w:name w:val="annotation subject"/>
    <w:basedOn w:val="CommentText"/>
    <w:next w:val="CommentText"/>
    <w:link w:val="CommentSubjectChar"/>
    <w:uiPriority w:val="99"/>
    <w:semiHidden/>
    <w:unhideWhenUsed/>
    <w:rsid w:val="00675560"/>
    <w:rPr>
      <w:b/>
      <w:bCs/>
    </w:rPr>
  </w:style>
  <w:style w:type="character" w:customStyle="1" w:styleId="CommentSubjectChar">
    <w:name w:val="Comment Subject Char"/>
    <w:basedOn w:val="CommentTextChar"/>
    <w:link w:val="CommentSubject"/>
    <w:uiPriority w:val="99"/>
    <w:semiHidden/>
    <w:rsid w:val="00675560"/>
    <w:rPr>
      <w:b/>
      <w:bCs/>
      <w:sz w:val="20"/>
      <w:szCs w:val="20"/>
    </w:rPr>
  </w:style>
  <w:style w:type="table" w:styleId="PlainTable2">
    <w:name w:val="Plain Table 2"/>
    <w:basedOn w:val="TableNormal"/>
    <w:uiPriority w:val="42"/>
    <w:rsid w:val="00CD0A30"/>
    <w:pPr>
      <w:spacing w:after="0" w:line="240" w:lineRule="auto"/>
    </w:pPr>
    <w:rPr>
      <w:kern w:val="2"/>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Equation">
    <w:name w:val="Equation"/>
    <w:basedOn w:val="BodyText"/>
    <w:uiPriority w:val="2"/>
    <w:qFormat/>
    <w:rsid w:val="001469EF"/>
    <w:pPr>
      <w:spacing w:before="240" w:after="0" w:line="240" w:lineRule="auto"/>
    </w:pPr>
    <w:rPr>
      <w:rFonts w:ascii="Arial" w:eastAsia="Times New Roman" w:hAnsi="Arial" w:cs="Times New Roman"/>
    </w:rPr>
  </w:style>
  <w:style w:type="paragraph" w:styleId="BodyText">
    <w:name w:val="Body Text"/>
    <w:basedOn w:val="Normal"/>
    <w:link w:val="BodyTextChar"/>
    <w:uiPriority w:val="99"/>
    <w:semiHidden/>
    <w:unhideWhenUsed/>
    <w:rsid w:val="001469EF"/>
    <w:pPr>
      <w:spacing w:after="120"/>
    </w:pPr>
  </w:style>
  <w:style w:type="character" w:customStyle="1" w:styleId="BodyTextChar">
    <w:name w:val="Body Text Char"/>
    <w:basedOn w:val="DefaultParagraphFont"/>
    <w:link w:val="BodyText"/>
    <w:uiPriority w:val="99"/>
    <w:semiHidden/>
    <w:rsid w:val="001469EF"/>
  </w:style>
  <w:style w:type="paragraph" w:styleId="Bibliography">
    <w:name w:val="Bibliography"/>
    <w:basedOn w:val="Normal"/>
    <w:next w:val="Normal"/>
    <w:uiPriority w:val="37"/>
    <w:unhideWhenUsed/>
    <w:rsid w:val="00D65931"/>
    <w:pPr>
      <w:spacing w:after="0" w:line="240" w:lineRule="auto"/>
      <w:ind w:left="720" w:hanging="720"/>
    </w:pPr>
  </w:style>
  <w:style w:type="paragraph" w:styleId="Revision">
    <w:name w:val="Revision"/>
    <w:hidden/>
    <w:uiPriority w:val="99"/>
    <w:semiHidden/>
    <w:rsid w:val="00676441"/>
    <w:pPr>
      <w:spacing w:after="0" w:line="240" w:lineRule="auto"/>
    </w:pPr>
  </w:style>
  <w:style w:type="table" w:styleId="PlainTable4">
    <w:name w:val="Plain Table 4"/>
    <w:basedOn w:val="TableNormal"/>
    <w:uiPriority w:val="44"/>
    <w:rsid w:val="0030263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0263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30263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f0">
    <w:name w:val="pf0"/>
    <w:basedOn w:val="Normal"/>
    <w:rsid w:val="00ED7C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DefaultParagraphFont"/>
    <w:rsid w:val="00ED7CCB"/>
    <w:rPr>
      <w:rFonts w:ascii="Segoe UI" w:hAnsi="Segoe UI" w:cs="Segoe UI" w:hint="default"/>
      <w:sz w:val="18"/>
      <w:szCs w:val="18"/>
    </w:rPr>
  </w:style>
  <w:style w:type="character" w:customStyle="1" w:styleId="overflow-hidden">
    <w:name w:val="overflow-hidden"/>
    <w:basedOn w:val="DefaultParagraphFont"/>
    <w:rsid w:val="00F60E88"/>
  </w:style>
  <w:style w:type="character" w:styleId="LineNumber">
    <w:name w:val="line number"/>
    <w:basedOn w:val="DefaultParagraphFont"/>
    <w:uiPriority w:val="99"/>
    <w:semiHidden/>
    <w:unhideWhenUsed/>
    <w:rsid w:val="007D2D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69221">
      <w:bodyDiv w:val="1"/>
      <w:marLeft w:val="0"/>
      <w:marRight w:val="0"/>
      <w:marTop w:val="0"/>
      <w:marBottom w:val="0"/>
      <w:divBdr>
        <w:top w:val="none" w:sz="0" w:space="0" w:color="auto"/>
        <w:left w:val="none" w:sz="0" w:space="0" w:color="auto"/>
        <w:bottom w:val="none" w:sz="0" w:space="0" w:color="auto"/>
        <w:right w:val="none" w:sz="0" w:space="0" w:color="auto"/>
      </w:divBdr>
    </w:div>
    <w:div w:id="44456322">
      <w:bodyDiv w:val="1"/>
      <w:marLeft w:val="0"/>
      <w:marRight w:val="0"/>
      <w:marTop w:val="0"/>
      <w:marBottom w:val="0"/>
      <w:divBdr>
        <w:top w:val="none" w:sz="0" w:space="0" w:color="auto"/>
        <w:left w:val="none" w:sz="0" w:space="0" w:color="auto"/>
        <w:bottom w:val="none" w:sz="0" w:space="0" w:color="auto"/>
        <w:right w:val="none" w:sz="0" w:space="0" w:color="auto"/>
      </w:divBdr>
    </w:div>
    <w:div w:id="202669795">
      <w:bodyDiv w:val="1"/>
      <w:marLeft w:val="0"/>
      <w:marRight w:val="0"/>
      <w:marTop w:val="0"/>
      <w:marBottom w:val="0"/>
      <w:divBdr>
        <w:top w:val="none" w:sz="0" w:space="0" w:color="auto"/>
        <w:left w:val="none" w:sz="0" w:space="0" w:color="auto"/>
        <w:bottom w:val="none" w:sz="0" w:space="0" w:color="auto"/>
        <w:right w:val="none" w:sz="0" w:space="0" w:color="auto"/>
      </w:divBdr>
    </w:div>
    <w:div w:id="397171061">
      <w:bodyDiv w:val="1"/>
      <w:marLeft w:val="0"/>
      <w:marRight w:val="0"/>
      <w:marTop w:val="0"/>
      <w:marBottom w:val="0"/>
      <w:divBdr>
        <w:top w:val="none" w:sz="0" w:space="0" w:color="auto"/>
        <w:left w:val="none" w:sz="0" w:space="0" w:color="auto"/>
        <w:bottom w:val="none" w:sz="0" w:space="0" w:color="auto"/>
        <w:right w:val="none" w:sz="0" w:space="0" w:color="auto"/>
      </w:divBdr>
    </w:div>
    <w:div w:id="638926208">
      <w:bodyDiv w:val="1"/>
      <w:marLeft w:val="0"/>
      <w:marRight w:val="0"/>
      <w:marTop w:val="0"/>
      <w:marBottom w:val="0"/>
      <w:divBdr>
        <w:top w:val="none" w:sz="0" w:space="0" w:color="auto"/>
        <w:left w:val="none" w:sz="0" w:space="0" w:color="auto"/>
        <w:bottom w:val="none" w:sz="0" w:space="0" w:color="auto"/>
        <w:right w:val="none" w:sz="0" w:space="0" w:color="auto"/>
      </w:divBdr>
    </w:div>
    <w:div w:id="701587594">
      <w:bodyDiv w:val="1"/>
      <w:marLeft w:val="0"/>
      <w:marRight w:val="0"/>
      <w:marTop w:val="0"/>
      <w:marBottom w:val="0"/>
      <w:divBdr>
        <w:top w:val="none" w:sz="0" w:space="0" w:color="auto"/>
        <w:left w:val="none" w:sz="0" w:space="0" w:color="auto"/>
        <w:bottom w:val="none" w:sz="0" w:space="0" w:color="auto"/>
        <w:right w:val="none" w:sz="0" w:space="0" w:color="auto"/>
      </w:divBdr>
    </w:div>
    <w:div w:id="765226323">
      <w:bodyDiv w:val="1"/>
      <w:marLeft w:val="0"/>
      <w:marRight w:val="0"/>
      <w:marTop w:val="0"/>
      <w:marBottom w:val="0"/>
      <w:divBdr>
        <w:top w:val="none" w:sz="0" w:space="0" w:color="auto"/>
        <w:left w:val="none" w:sz="0" w:space="0" w:color="auto"/>
        <w:bottom w:val="none" w:sz="0" w:space="0" w:color="auto"/>
        <w:right w:val="none" w:sz="0" w:space="0" w:color="auto"/>
      </w:divBdr>
    </w:div>
    <w:div w:id="1049300881">
      <w:bodyDiv w:val="1"/>
      <w:marLeft w:val="0"/>
      <w:marRight w:val="0"/>
      <w:marTop w:val="0"/>
      <w:marBottom w:val="0"/>
      <w:divBdr>
        <w:top w:val="none" w:sz="0" w:space="0" w:color="auto"/>
        <w:left w:val="none" w:sz="0" w:space="0" w:color="auto"/>
        <w:bottom w:val="none" w:sz="0" w:space="0" w:color="auto"/>
        <w:right w:val="none" w:sz="0" w:space="0" w:color="auto"/>
      </w:divBdr>
    </w:div>
    <w:div w:id="1067531009">
      <w:bodyDiv w:val="1"/>
      <w:marLeft w:val="0"/>
      <w:marRight w:val="0"/>
      <w:marTop w:val="0"/>
      <w:marBottom w:val="0"/>
      <w:divBdr>
        <w:top w:val="none" w:sz="0" w:space="0" w:color="auto"/>
        <w:left w:val="none" w:sz="0" w:space="0" w:color="auto"/>
        <w:bottom w:val="none" w:sz="0" w:space="0" w:color="auto"/>
        <w:right w:val="none" w:sz="0" w:space="0" w:color="auto"/>
      </w:divBdr>
    </w:div>
    <w:div w:id="1139692248">
      <w:bodyDiv w:val="1"/>
      <w:marLeft w:val="0"/>
      <w:marRight w:val="0"/>
      <w:marTop w:val="0"/>
      <w:marBottom w:val="0"/>
      <w:divBdr>
        <w:top w:val="none" w:sz="0" w:space="0" w:color="auto"/>
        <w:left w:val="none" w:sz="0" w:space="0" w:color="auto"/>
        <w:bottom w:val="none" w:sz="0" w:space="0" w:color="auto"/>
        <w:right w:val="none" w:sz="0" w:space="0" w:color="auto"/>
      </w:divBdr>
    </w:div>
    <w:div w:id="1148864470">
      <w:bodyDiv w:val="1"/>
      <w:marLeft w:val="0"/>
      <w:marRight w:val="0"/>
      <w:marTop w:val="0"/>
      <w:marBottom w:val="0"/>
      <w:divBdr>
        <w:top w:val="none" w:sz="0" w:space="0" w:color="auto"/>
        <w:left w:val="none" w:sz="0" w:space="0" w:color="auto"/>
        <w:bottom w:val="none" w:sz="0" w:space="0" w:color="auto"/>
        <w:right w:val="none" w:sz="0" w:space="0" w:color="auto"/>
      </w:divBdr>
    </w:div>
    <w:div w:id="1169103879">
      <w:bodyDiv w:val="1"/>
      <w:marLeft w:val="0"/>
      <w:marRight w:val="0"/>
      <w:marTop w:val="0"/>
      <w:marBottom w:val="0"/>
      <w:divBdr>
        <w:top w:val="none" w:sz="0" w:space="0" w:color="auto"/>
        <w:left w:val="none" w:sz="0" w:space="0" w:color="auto"/>
        <w:bottom w:val="none" w:sz="0" w:space="0" w:color="auto"/>
        <w:right w:val="none" w:sz="0" w:space="0" w:color="auto"/>
      </w:divBdr>
    </w:div>
    <w:div w:id="1189367705">
      <w:bodyDiv w:val="1"/>
      <w:marLeft w:val="0"/>
      <w:marRight w:val="0"/>
      <w:marTop w:val="0"/>
      <w:marBottom w:val="0"/>
      <w:divBdr>
        <w:top w:val="none" w:sz="0" w:space="0" w:color="auto"/>
        <w:left w:val="none" w:sz="0" w:space="0" w:color="auto"/>
        <w:bottom w:val="none" w:sz="0" w:space="0" w:color="auto"/>
        <w:right w:val="none" w:sz="0" w:space="0" w:color="auto"/>
      </w:divBdr>
      <w:divsChild>
        <w:div w:id="1373648521">
          <w:marLeft w:val="0"/>
          <w:marRight w:val="0"/>
          <w:marTop w:val="0"/>
          <w:marBottom w:val="0"/>
          <w:divBdr>
            <w:top w:val="none" w:sz="0" w:space="0" w:color="auto"/>
            <w:left w:val="none" w:sz="0" w:space="0" w:color="auto"/>
            <w:bottom w:val="none" w:sz="0" w:space="0" w:color="auto"/>
            <w:right w:val="none" w:sz="0" w:space="0" w:color="auto"/>
          </w:divBdr>
          <w:divsChild>
            <w:div w:id="1373655788">
              <w:marLeft w:val="0"/>
              <w:marRight w:val="0"/>
              <w:marTop w:val="0"/>
              <w:marBottom w:val="0"/>
              <w:divBdr>
                <w:top w:val="none" w:sz="0" w:space="0" w:color="auto"/>
                <w:left w:val="none" w:sz="0" w:space="0" w:color="auto"/>
                <w:bottom w:val="none" w:sz="0" w:space="0" w:color="auto"/>
                <w:right w:val="none" w:sz="0" w:space="0" w:color="auto"/>
              </w:divBdr>
              <w:divsChild>
                <w:div w:id="1217737633">
                  <w:marLeft w:val="0"/>
                  <w:marRight w:val="0"/>
                  <w:marTop w:val="0"/>
                  <w:marBottom w:val="0"/>
                  <w:divBdr>
                    <w:top w:val="none" w:sz="0" w:space="0" w:color="auto"/>
                    <w:left w:val="none" w:sz="0" w:space="0" w:color="auto"/>
                    <w:bottom w:val="none" w:sz="0" w:space="0" w:color="auto"/>
                    <w:right w:val="none" w:sz="0" w:space="0" w:color="auto"/>
                  </w:divBdr>
                  <w:divsChild>
                    <w:div w:id="244343947">
                      <w:marLeft w:val="0"/>
                      <w:marRight w:val="0"/>
                      <w:marTop w:val="0"/>
                      <w:marBottom w:val="0"/>
                      <w:divBdr>
                        <w:top w:val="none" w:sz="0" w:space="0" w:color="auto"/>
                        <w:left w:val="none" w:sz="0" w:space="0" w:color="auto"/>
                        <w:bottom w:val="none" w:sz="0" w:space="0" w:color="auto"/>
                        <w:right w:val="none" w:sz="0" w:space="0" w:color="auto"/>
                      </w:divBdr>
                      <w:divsChild>
                        <w:div w:id="602497977">
                          <w:marLeft w:val="0"/>
                          <w:marRight w:val="0"/>
                          <w:marTop w:val="0"/>
                          <w:marBottom w:val="0"/>
                          <w:divBdr>
                            <w:top w:val="none" w:sz="0" w:space="0" w:color="auto"/>
                            <w:left w:val="none" w:sz="0" w:space="0" w:color="auto"/>
                            <w:bottom w:val="none" w:sz="0" w:space="0" w:color="auto"/>
                            <w:right w:val="none" w:sz="0" w:space="0" w:color="auto"/>
                          </w:divBdr>
                          <w:divsChild>
                            <w:div w:id="1496845374">
                              <w:marLeft w:val="0"/>
                              <w:marRight w:val="0"/>
                              <w:marTop w:val="0"/>
                              <w:marBottom w:val="0"/>
                              <w:divBdr>
                                <w:top w:val="none" w:sz="0" w:space="0" w:color="auto"/>
                                <w:left w:val="none" w:sz="0" w:space="0" w:color="auto"/>
                                <w:bottom w:val="none" w:sz="0" w:space="0" w:color="auto"/>
                                <w:right w:val="none" w:sz="0" w:space="0" w:color="auto"/>
                              </w:divBdr>
                              <w:divsChild>
                                <w:div w:id="1038430757">
                                  <w:marLeft w:val="0"/>
                                  <w:marRight w:val="0"/>
                                  <w:marTop w:val="0"/>
                                  <w:marBottom w:val="0"/>
                                  <w:divBdr>
                                    <w:top w:val="none" w:sz="0" w:space="0" w:color="auto"/>
                                    <w:left w:val="none" w:sz="0" w:space="0" w:color="auto"/>
                                    <w:bottom w:val="none" w:sz="0" w:space="0" w:color="auto"/>
                                    <w:right w:val="none" w:sz="0" w:space="0" w:color="auto"/>
                                  </w:divBdr>
                                  <w:divsChild>
                                    <w:div w:id="104865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918688">
                          <w:marLeft w:val="0"/>
                          <w:marRight w:val="0"/>
                          <w:marTop w:val="0"/>
                          <w:marBottom w:val="0"/>
                          <w:divBdr>
                            <w:top w:val="none" w:sz="0" w:space="0" w:color="auto"/>
                            <w:left w:val="none" w:sz="0" w:space="0" w:color="auto"/>
                            <w:bottom w:val="none" w:sz="0" w:space="0" w:color="auto"/>
                            <w:right w:val="none" w:sz="0" w:space="0" w:color="auto"/>
                          </w:divBdr>
                          <w:divsChild>
                            <w:div w:id="1226843121">
                              <w:marLeft w:val="0"/>
                              <w:marRight w:val="0"/>
                              <w:marTop w:val="0"/>
                              <w:marBottom w:val="0"/>
                              <w:divBdr>
                                <w:top w:val="none" w:sz="0" w:space="0" w:color="auto"/>
                                <w:left w:val="none" w:sz="0" w:space="0" w:color="auto"/>
                                <w:bottom w:val="none" w:sz="0" w:space="0" w:color="auto"/>
                                <w:right w:val="none" w:sz="0" w:space="0" w:color="auto"/>
                              </w:divBdr>
                              <w:divsChild>
                                <w:div w:id="114381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6457757">
      <w:bodyDiv w:val="1"/>
      <w:marLeft w:val="0"/>
      <w:marRight w:val="0"/>
      <w:marTop w:val="0"/>
      <w:marBottom w:val="0"/>
      <w:divBdr>
        <w:top w:val="none" w:sz="0" w:space="0" w:color="auto"/>
        <w:left w:val="none" w:sz="0" w:space="0" w:color="auto"/>
        <w:bottom w:val="none" w:sz="0" w:space="0" w:color="auto"/>
        <w:right w:val="none" w:sz="0" w:space="0" w:color="auto"/>
      </w:divBdr>
    </w:div>
    <w:div w:id="1302462484">
      <w:bodyDiv w:val="1"/>
      <w:marLeft w:val="0"/>
      <w:marRight w:val="0"/>
      <w:marTop w:val="0"/>
      <w:marBottom w:val="0"/>
      <w:divBdr>
        <w:top w:val="none" w:sz="0" w:space="0" w:color="auto"/>
        <w:left w:val="none" w:sz="0" w:space="0" w:color="auto"/>
        <w:bottom w:val="none" w:sz="0" w:space="0" w:color="auto"/>
        <w:right w:val="none" w:sz="0" w:space="0" w:color="auto"/>
      </w:divBdr>
    </w:div>
    <w:div w:id="1446073646">
      <w:bodyDiv w:val="1"/>
      <w:marLeft w:val="0"/>
      <w:marRight w:val="0"/>
      <w:marTop w:val="0"/>
      <w:marBottom w:val="0"/>
      <w:divBdr>
        <w:top w:val="none" w:sz="0" w:space="0" w:color="auto"/>
        <w:left w:val="none" w:sz="0" w:space="0" w:color="auto"/>
        <w:bottom w:val="none" w:sz="0" w:space="0" w:color="auto"/>
        <w:right w:val="none" w:sz="0" w:space="0" w:color="auto"/>
      </w:divBdr>
    </w:div>
    <w:div w:id="1471510140">
      <w:bodyDiv w:val="1"/>
      <w:marLeft w:val="0"/>
      <w:marRight w:val="0"/>
      <w:marTop w:val="0"/>
      <w:marBottom w:val="0"/>
      <w:divBdr>
        <w:top w:val="none" w:sz="0" w:space="0" w:color="auto"/>
        <w:left w:val="none" w:sz="0" w:space="0" w:color="auto"/>
        <w:bottom w:val="none" w:sz="0" w:space="0" w:color="auto"/>
        <w:right w:val="none" w:sz="0" w:space="0" w:color="auto"/>
      </w:divBdr>
      <w:divsChild>
        <w:div w:id="2053918834">
          <w:marLeft w:val="0"/>
          <w:marRight w:val="0"/>
          <w:marTop w:val="0"/>
          <w:marBottom w:val="0"/>
          <w:divBdr>
            <w:top w:val="none" w:sz="0" w:space="0" w:color="auto"/>
            <w:left w:val="none" w:sz="0" w:space="0" w:color="auto"/>
            <w:bottom w:val="none" w:sz="0" w:space="0" w:color="auto"/>
            <w:right w:val="none" w:sz="0" w:space="0" w:color="auto"/>
          </w:divBdr>
        </w:div>
      </w:divsChild>
    </w:div>
    <w:div w:id="1487238772">
      <w:bodyDiv w:val="1"/>
      <w:marLeft w:val="0"/>
      <w:marRight w:val="0"/>
      <w:marTop w:val="0"/>
      <w:marBottom w:val="0"/>
      <w:divBdr>
        <w:top w:val="none" w:sz="0" w:space="0" w:color="auto"/>
        <w:left w:val="none" w:sz="0" w:space="0" w:color="auto"/>
        <w:bottom w:val="none" w:sz="0" w:space="0" w:color="auto"/>
        <w:right w:val="none" w:sz="0" w:space="0" w:color="auto"/>
      </w:divBdr>
    </w:div>
    <w:div w:id="1562330414">
      <w:bodyDiv w:val="1"/>
      <w:marLeft w:val="0"/>
      <w:marRight w:val="0"/>
      <w:marTop w:val="0"/>
      <w:marBottom w:val="0"/>
      <w:divBdr>
        <w:top w:val="none" w:sz="0" w:space="0" w:color="auto"/>
        <w:left w:val="none" w:sz="0" w:space="0" w:color="auto"/>
        <w:bottom w:val="none" w:sz="0" w:space="0" w:color="auto"/>
        <w:right w:val="none" w:sz="0" w:space="0" w:color="auto"/>
      </w:divBdr>
    </w:div>
    <w:div w:id="1601643554">
      <w:bodyDiv w:val="1"/>
      <w:marLeft w:val="0"/>
      <w:marRight w:val="0"/>
      <w:marTop w:val="0"/>
      <w:marBottom w:val="0"/>
      <w:divBdr>
        <w:top w:val="none" w:sz="0" w:space="0" w:color="auto"/>
        <w:left w:val="none" w:sz="0" w:space="0" w:color="auto"/>
        <w:bottom w:val="none" w:sz="0" w:space="0" w:color="auto"/>
        <w:right w:val="none" w:sz="0" w:space="0" w:color="auto"/>
      </w:divBdr>
    </w:div>
    <w:div w:id="1669602088">
      <w:bodyDiv w:val="1"/>
      <w:marLeft w:val="0"/>
      <w:marRight w:val="0"/>
      <w:marTop w:val="0"/>
      <w:marBottom w:val="0"/>
      <w:divBdr>
        <w:top w:val="none" w:sz="0" w:space="0" w:color="auto"/>
        <w:left w:val="none" w:sz="0" w:space="0" w:color="auto"/>
        <w:bottom w:val="none" w:sz="0" w:space="0" w:color="auto"/>
        <w:right w:val="none" w:sz="0" w:space="0" w:color="auto"/>
      </w:divBdr>
    </w:div>
    <w:div w:id="1710954377">
      <w:bodyDiv w:val="1"/>
      <w:marLeft w:val="0"/>
      <w:marRight w:val="0"/>
      <w:marTop w:val="0"/>
      <w:marBottom w:val="0"/>
      <w:divBdr>
        <w:top w:val="none" w:sz="0" w:space="0" w:color="auto"/>
        <w:left w:val="none" w:sz="0" w:space="0" w:color="auto"/>
        <w:bottom w:val="none" w:sz="0" w:space="0" w:color="auto"/>
        <w:right w:val="none" w:sz="0" w:space="0" w:color="auto"/>
      </w:divBdr>
    </w:div>
    <w:div w:id="1721128537">
      <w:bodyDiv w:val="1"/>
      <w:marLeft w:val="0"/>
      <w:marRight w:val="0"/>
      <w:marTop w:val="0"/>
      <w:marBottom w:val="0"/>
      <w:divBdr>
        <w:top w:val="none" w:sz="0" w:space="0" w:color="auto"/>
        <w:left w:val="none" w:sz="0" w:space="0" w:color="auto"/>
        <w:bottom w:val="none" w:sz="0" w:space="0" w:color="auto"/>
        <w:right w:val="none" w:sz="0" w:space="0" w:color="auto"/>
      </w:divBdr>
    </w:div>
    <w:div w:id="1724131972">
      <w:bodyDiv w:val="1"/>
      <w:marLeft w:val="0"/>
      <w:marRight w:val="0"/>
      <w:marTop w:val="0"/>
      <w:marBottom w:val="0"/>
      <w:divBdr>
        <w:top w:val="none" w:sz="0" w:space="0" w:color="auto"/>
        <w:left w:val="none" w:sz="0" w:space="0" w:color="auto"/>
        <w:bottom w:val="none" w:sz="0" w:space="0" w:color="auto"/>
        <w:right w:val="none" w:sz="0" w:space="0" w:color="auto"/>
      </w:divBdr>
    </w:div>
    <w:div w:id="1737824334">
      <w:bodyDiv w:val="1"/>
      <w:marLeft w:val="0"/>
      <w:marRight w:val="0"/>
      <w:marTop w:val="0"/>
      <w:marBottom w:val="0"/>
      <w:divBdr>
        <w:top w:val="none" w:sz="0" w:space="0" w:color="auto"/>
        <w:left w:val="none" w:sz="0" w:space="0" w:color="auto"/>
        <w:bottom w:val="none" w:sz="0" w:space="0" w:color="auto"/>
        <w:right w:val="none" w:sz="0" w:space="0" w:color="auto"/>
      </w:divBdr>
    </w:div>
    <w:div w:id="1964001541">
      <w:bodyDiv w:val="1"/>
      <w:marLeft w:val="0"/>
      <w:marRight w:val="0"/>
      <w:marTop w:val="0"/>
      <w:marBottom w:val="0"/>
      <w:divBdr>
        <w:top w:val="none" w:sz="0" w:space="0" w:color="auto"/>
        <w:left w:val="none" w:sz="0" w:space="0" w:color="auto"/>
        <w:bottom w:val="none" w:sz="0" w:space="0" w:color="auto"/>
        <w:right w:val="none" w:sz="0" w:space="0" w:color="auto"/>
      </w:divBdr>
    </w:div>
    <w:div w:id="2015646322">
      <w:bodyDiv w:val="1"/>
      <w:marLeft w:val="0"/>
      <w:marRight w:val="0"/>
      <w:marTop w:val="0"/>
      <w:marBottom w:val="0"/>
      <w:divBdr>
        <w:top w:val="none" w:sz="0" w:space="0" w:color="auto"/>
        <w:left w:val="none" w:sz="0" w:space="0" w:color="auto"/>
        <w:bottom w:val="none" w:sz="0" w:space="0" w:color="auto"/>
        <w:right w:val="none" w:sz="0" w:space="0" w:color="auto"/>
      </w:divBdr>
    </w:div>
    <w:div w:id="2022538573">
      <w:bodyDiv w:val="1"/>
      <w:marLeft w:val="0"/>
      <w:marRight w:val="0"/>
      <w:marTop w:val="0"/>
      <w:marBottom w:val="0"/>
      <w:divBdr>
        <w:top w:val="none" w:sz="0" w:space="0" w:color="auto"/>
        <w:left w:val="none" w:sz="0" w:space="0" w:color="auto"/>
        <w:bottom w:val="none" w:sz="0" w:space="0" w:color="auto"/>
        <w:right w:val="none" w:sz="0" w:space="0" w:color="auto"/>
      </w:divBdr>
    </w:div>
    <w:div w:id="2054455281">
      <w:bodyDiv w:val="1"/>
      <w:marLeft w:val="0"/>
      <w:marRight w:val="0"/>
      <w:marTop w:val="0"/>
      <w:marBottom w:val="0"/>
      <w:divBdr>
        <w:top w:val="none" w:sz="0" w:space="0" w:color="auto"/>
        <w:left w:val="none" w:sz="0" w:space="0" w:color="auto"/>
        <w:bottom w:val="none" w:sz="0" w:space="0" w:color="auto"/>
        <w:right w:val="none" w:sz="0" w:space="0" w:color="auto"/>
      </w:divBdr>
    </w:div>
    <w:div w:id="2114743229">
      <w:bodyDiv w:val="1"/>
      <w:marLeft w:val="0"/>
      <w:marRight w:val="0"/>
      <w:marTop w:val="0"/>
      <w:marBottom w:val="0"/>
      <w:divBdr>
        <w:top w:val="none" w:sz="0" w:space="0" w:color="auto"/>
        <w:left w:val="none" w:sz="0" w:space="0" w:color="auto"/>
        <w:bottom w:val="none" w:sz="0" w:space="0" w:color="auto"/>
        <w:right w:val="none" w:sz="0" w:space="0" w:color="auto"/>
      </w:divBdr>
    </w:div>
    <w:div w:id="214010070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1.sv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hyperlink" Target="mailto:arjun.chakrawal@pnnl.gov" TargetMode="External"/><Relationship Id="rId11" Type="http://schemas.openxmlformats.org/officeDocument/2006/relationships/image" Target="media/image1.png"/><Relationship Id="rId24" Type="http://schemas.openxmlformats.org/officeDocument/2006/relationships/hyperlink" Target="https://github.com/ArjunChakrawal/chemodiv-litter-model"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svg"/><Relationship Id="rId10" Type="http://schemas.microsoft.com/office/2018/08/relationships/commentsExtensible" Target="commentsExtensible.xml"/><Relationship Id="rId19" Type="http://schemas.openxmlformats.org/officeDocument/2006/relationships/image" Target="media/image9.sv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4.sv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4BE32EE-40DC-44E1-A4A1-FA97026C9F32}">
  <we:reference id="cdbb5c38-15c9-4da0-8eab-5227ff292266" version="3.1.0.0" store="EXCatalog" storeType="EXCatalog"/>
  <we:alternateReferences>
    <we:reference id="WA104380449" version="3.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6777B7-E909-4184-A60B-58DD22724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1837</TotalTime>
  <Pages>26</Pages>
  <Words>38436</Words>
  <Characters>219090</Characters>
  <Application>Microsoft Office Word</Application>
  <DocSecurity>0</DocSecurity>
  <Lines>1825</Lines>
  <Paragraphs>514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257012</CharactersWithSpaces>
  <SharedDoc>false</SharedDoc>
  <HLinks>
    <vt:vector size="18" baseType="variant">
      <vt:variant>
        <vt:i4>7536753</vt:i4>
      </vt:variant>
      <vt:variant>
        <vt:i4>6</vt:i4>
      </vt:variant>
      <vt:variant>
        <vt:i4>0</vt:i4>
      </vt:variant>
      <vt:variant>
        <vt:i4>5</vt:i4>
      </vt:variant>
      <vt:variant>
        <vt:lpwstr>https://besjournals.onlinelibrary.wiley.com/doi/10.1111/1365-2435.14014</vt:lpwstr>
      </vt:variant>
      <vt:variant>
        <vt:lpwstr/>
      </vt:variant>
      <vt:variant>
        <vt:i4>2424872</vt:i4>
      </vt:variant>
      <vt:variant>
        <vt:i4>3</vt:i4>
      </vt:variant>
      <vt:variant>
        <vt:i4>0</vt:i4>
      </vt:variant>
      <vt:variant>
        <vt:i4>5</vt:i4>
      </vt:variant>
      <vt:variant>
        <vt:lpwstr>https://besjournals.onlinelibrary.wiley.com/doi/10.1111/1365-2435.14014</vt:lpwstr>
      </vt:variant>
      <vt:variant>
        <vt:lpwstr>fec14014-bib-0063</vt:lpwstr>
      </vt:variant>
      <vt:variant>
        <vt:i4>5767255</vt:i4>
      </vt:variant>
      <vt:variant>
        <vt:i4>0</vt:i4>
      </vt:variant>
      <vt:variant>
        <vt:i4>0</vt:i4>
      </vt:variant>
      <vt:variant>
        <vt:i4>5</vt:i4>
      </vt:variant>
      <vt:variant>
        <vt:lpwstr>https://doi.org/10.1016/j.mycres.2008.06.026</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Chakrawal</dc:creator>
  <cp:keywords/>
  <dc:description/>
  <cp:lastModifiedBy>Chakrawal, Arjun</cp:lastModifiedBy>
  <cp:revision>167</cp:revision>
  <cp:lastPrinted>2024-04-20T19:23:00Z</cp:lastPrinted>
  <dcterms:created xsi:type="dcterms:W3CDTF">2025-06-06T12:34:00Z</dcterms:created>
  <dcterms:modified xsi:type="dcterms:W3CDTF">2025-07-03T16:25:00Z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id="BhVeVaKQ"/&gt;&lt;style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y fmtid="{D5CDD505-2E9C-101B-9397-08002B2CF9AE}" pid="4" name="GrammarlyDocumentId">
    <vt:lpwstr>3ab75ad4-9b74-4f94-b767-c31b1bb0c0ad</vt:lpwstr>
  </property>
</Properties>
</file>