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48EC1" w14:textId="27004FF9" w:rsidR="0075689C" w:rsidRPr="00286A1D" w:rsidRDefault="00E00168" w:rsidP="009718FC">
      <w:pPr>
        <w:spacing w:line="360" w:lineRule="auto"/>
      </w:pPr>
      <w:r>
        <w:rPr>
          <w:rFonts w:ascii="Times New Roman" w:hAnsi="Times New Roman" w:cs="Times New Roman"/>
        </w:rPr>
        <w:t>Tentative title:</w:t>
      </w:r>
      <w:r w:rsidR="00857034">
        <w:rPr>
          <w:rFonts w:ascii="Times New Roman" w:hAnsi="Times New Roman" w:cs="Times New Roman"/>
        </w:rPr>
        <w:t xml:space="preserve"> </w:t>
      </w:r>
      <w:r w:rsidR="00857034" w:rsidRPr="00616825">
        <w:rPr>
          <w:rStyle w:val="TitleChar"/>
        </w:rPr>
        <w:t>Molecular diversity</w:t>
      </w:r>
      <w:r w:rsidRPr="00616825">
        <w:rPr>
          <w:rStyle w:val="TitleChar"/>
        </w:rPr>
        <w:t xml:space="preserve"> </w:t>
      </w:r>
      <w:r w:rsidR="00857034" w:rsidRPr="00616825">
        <w:rPr>
          <w:rStyle w:val="TitleChar"/>
        </w:rPr>
        <w:t>i</w:t>
      </w:r>
      <w:r w:rsidR="00EF01B0" w:rsidRPr="00616825">
        <w:rPr>
          <w:rStyle w:val="TitleChar"/>
        </w:rPr>
        <w:t xml:space="preserve">nformed </w:t>
      </w:r>
      <w:r w:rsidR="0045586F" w:rsidRPr="00616825">
        <w:rPr>
          <w:rStyle w:val="TitleChar"/>
        </w:rPr>
        <w:t xml:space="preserve">modelling of </w:t>
      </w:r>
      <w:r w:rsidR="00C573DB" w:rsidRPr="00616825">
        <w:rPr>
          <w:rStyle w:val="TitleChar"/>
        </w:rPr>
        <w:t>litter decomposition</w:t>
      </w:r>
    </w:p>
    <w:p w14:paraId="5423CC6A" w14:textId="214F613D" w:rsidR="0075689C" w:rsidRPr="00D65931" w:rsidRDefault="0075689C" w:rsidP="0075689C">
      <w:r>
        <w:t>Arjun</w:t>
      </w:r>
      <w:r w:rsidR="00F0662F">
        <w:t xml:space="preserve"> Chakrawal</w:t>
      </w:r>
      <w:r w:rsidR="00D823FA" w:rsidRPr="00D823FA">
        <w:rPr>
          <w:vertAlign w:val="superscript"/>
        </w:rPr>
        <w:t>1</w:t>
      </w:r>
      <w:r>
        <w:t>, Stefano</w:t>
      </w:r>
      <w:r w:rsidR="00F0662F">
        <w:t xml:space="preserve"> Manzoni</w:t>
      </w:r>
      <w:r w:rsidR="00D823FA" w:rsidRPr="00D823FA">
        <w:rPr>
          <w:vertAlign w:val="superscript"/>
        </w:rPr>
        <w:t>2</w:t>
      </w:r>
      <w:r>
        <w:t xml:space="preserve">, </w:t>
      </w:r>
      <w:r w:rsidR="00A7657F">
        <w:t>Emily Graham</w:t>
      </w:r>
      <w:r w:rsidR="00A7657F" w:rsidRPr="0055790D">
        <w:rPr>
          <w:vertAlign w:val="superscript"/>
        </w:rPr>
        <w:t>1</w:t>
      </w:r>
      <w:r w:rsidR="00D65931">
        <w:t xml:space="preserve">, </w:t>
      </w:r>
      <w:r w:rsidR="002C2713">
        <w:t>Satish Karra</w:t>
      </w:r>
      <w:r w:rsidR="002C2713" w:rsidRPr="002C2713">
        <w:rPr>
          <w:vertAlign w:val="superscript"/>
        </w:rPr>
        <w:t>1</w:t>
      </w:r>
      <w:r w:rsidR="00D677C1">
        <w:t>, Odeta Qafoku</w:t>
      </w:r>
      <w:r w:rsidR="00D677C1" w:rsidRPr="002C2713">
        <w:rPr>
          <w:vertAlign w:val="superscript"/>
        </w:rPr>
        <w:t>1</w:t>
      </w:r>
      <w:r w:rsidR="00D677C1">
        <w:t>, John Bargar</w:t>
      </w:r>
      <w:r w:rsidR="00D677C1" w:rsidRPr="002C2713">
        <w:rPr>
          <w:vertAlign w:val="superscript"/>
        </w:rPr>
        <w:t>1</w:t>
      </w:r>
      <w:r w:rsidR="00D65931">
        <w:t>?</w:t>
      </w:r>
    </w:p>
    <w:p w14:paraId="7D320C45" w14:textId="021CB292" w:rsidR="00064A60" w:rsidRDefault="00064A60" w:rsidP="00064A60">
      <w:pPr>
        <w:spacing w:after="0"/>
        <w:rPr>
          <w:rFonts w:cs="Times New Roman"/>
        </w:rPr>
      </w:pPr>
      <w:r w:rsidRPr="00064A60">
        <w:rPr>
          <w:rFonts w:cs="Times New Roman"/>
          <w:vertAlign w:val="superscript"/>
        </w:rPr>
        <w:t>1</w:t>
      </w:r>
      <w:r w:rsidRPr="013E81D9">
        <w:rPr>
          <w:rFonts w:cs="Times New Roman"/>
        </w:rPr>
        <w:t>Environmental Molecular Sciences Laboratory, Pacific Northwest National Laboratory, Richland, WA, USA</w:t>
      </w:r>
    </w:p>
    <w:p w14:paraId="347136A2" w14:textId="74DA9F43" w:rsidR="00F0662F" w:rsidRDefault="00064A60" w:rsidP="00F0662F">
      <w:pPr>
        <w:spacing w:after="0"/>
        <w:rPr>
          <w:rFonts w:cs="Times New Roman"/>
          <w:szCs w:val="24"/>
        </w:rPr>
      </w:pPr>
      <w:r w:rsidRPr="00064A60">
        <w:rPr>
          <w:rFonts w:cs="Times New Roman"/>
          <w:szCs w:val="24"/>
          <w:vertAlign w:val="superscript"/>
        </w:rPr>
        <w:t>2</w:t>
      </w:r>
      <w:r w:rsidR="00F0662F" w:rsidRPr="004A78A6">
        <w:rPr>
          <w:rFonts w:cs="Times New Roman"/>
          <w:szCs w:val="24"/>
        </w:rPr>
        <w:t>Department of Physical Geography</w:t>
      </w:r>
      <w:r w:rsidR="00F0662F">
        <w:rPr>
          <w:rFonts w:cs="Times New Roman"/>
          <w:szCs w:val="24"/>
        </w:rPr>
        <w:t xml:space="preserve"> and Bolin Centre for Climate Research</w:t>
      </w:r>
      <w:r w:rsidR="00F0662F" w:rsidRPr="004A78A6">
        <w:rPr>
          <w:rFonts w:cs="Times New Roman"/>
          <w:szCs w:val="24"/>
        </w:rPr>
        <w:t>, Stockholm University, 10691 Stockholm, Sweden</w:t>
      </w:r>
    </w:p>
    <w:p w14:paraId="2BC869C9" w14:textId="77777777" w:rsidR="00A833E9" w:rsidRDefault="00A833E9" w:rsidP="0075689C">
      <w:pPr>
        <w:rPr>
          <w:ins w:id="0" w:author="Chakrawal, Arjun" w:date="2024-05-12T18:23:00Z"/>
        </w:rPr>
      </w:pPr>
    </w:p>
    <w:p w14:paraId="496A635E" w14:textId="5D175E89" w:rsidR="003C693D" w:rsidRDefault="00AA44E8" w:rsidP="0075689C">
      <w:pPr>
        <w:rPr>
          <w:b/>
          <w:bCs/>
        </w:rPr>
      </w:pPr>
      <w:r w:rsidRPr="004B76A9">
        <w:rPr>
          <w:b/>
          <w:bCs/>
        </w:rPr>
        <w:t>Abstract</w:t>
      </w:r>
      <w:r w:rsidR="003C693D">
        <w:rPr>
          <w:b/>
          <w:bCs/>
        </w:rPr>
        <w:t>:</w:t>
      </w:r>
    </w:p>
    <w:p w14:paraId="63C284D8" w14:textId="6DB3054A" w:rsidR="003C693D" w:rsidRDefault="00937575" w:rsidP="0075689C">
      <w:pPr>
        <w:rPr>
          <w:b/>
          <w:bCs/>
        </w:rPr>
      </w:pPr>
      <w:r>
        <w:rPr>
          <w:b/>
          <w:bCs/>
        </w:rPr>
        <w:t>Keywords:</w:t>
      </w:r>
    </w:p>
    <w:p w14:paraId="0DCDC1EB" w14:textId="51B271A9" w:rsidR="00624A21" w:rsidRPr="00624A21" w:rsidRDefault="00B6370A" w:rsidP="0075689C">
      <w:r>
        <w:t>c</w:t>
      </w:r>
      <w:r w:rsidR="00624A21">
        <w:t xml:space="preserve">hemodiversity, </w:t>
      </w:r>
      <w:r w:rsidR="003154F1">
        <w:t xml:space="preserve">decomposition, </w:t>
      </w:r>
      <w:r w:rsidR="003154F1" w:rsidRPr="598EDD11">
        <w:rPr>
          <w:vertAlign w:val="superscript"/>
        </w:rPr>
        <w:t>13</w:t>
      </w:r>
      <w:r w:rsidR="003154F1">
        <w:t xml:space="preserve">C NMR, </w:t>
      </w:r>
      <w:r>
        <w:t xml:space="preserve">plant litter, degree of reduction, </w:t>
      </w:r>
      <w:r w:rsidR="00547063">
        <w:t>carbon use efficiency</w:t>
      </w:r>
    </w:p>
    <w:p w14:paraId="2428484C" w14:textId="741169E1" w:rsidR="00AA44E8" w:rsidRDefault="00AA44E8" w:rsidP="00046D5D">
      <w:pPr>
        <w:pStyle w:val="Heading1"/>
      </w:pPr>
      <w:commentRangeStart w:id="1"/>
      <w:r>
        <w:t>Introduction</w:t>
      </w:r>
      <w:commentRangeEnd w:id="1"/>
      <w:r w:rsidR="005E380F">
        <w:rPr>
          <w:rStyle w:val="CommentReference"/>
          <w:rFonts w:asciiTheme="minorHAnsi" w:eastAsiaTheme="minorHAnsi" w:hAnsiTheme="minorHAnsi" w:cstheme="minorBidi"/>
          <w:b w:val="0"/>
          <w:bCs w:val="0"/>
        </w:rPr>
        <w:commentReference w:id="1"/>
      </w:r>
    </w:p>
    <w:p w14:paraId="48DA0C8B" w14:textId="02971BCB" w:rsidR="008E4A0A" w:rsidRDefault="004200B2" w:rsidP="1B5F414D">
      <w:commentRangeStart w:id="2"/>
      <w:ins w:id="3" w:author="Stefano Manzoni" w:date="2024-05-07T18:14:00Z">
        <w:r>
          <w:t xml:space="preserve">Soil </w:t>
        </w:r>
      </w:ins>
      <w:commentRangeEnd w:id="2"/>
      <w:ins w:id="4" w:author="Stefano Manzoni" w:date="2024-05-07T18:15:00Z">
        <w:r>
          <w:rPr>
            <w:rStyle w:val="CommentReference"/>
          </w:rPr>
          <w:commentReference w:id="2"/>
        </w:r>
      </w:ins>
      <w:ins w:id="5" w:author="Stefano Manzoni" w:date="2024-05-07T18:14:00Z">
        <w:r>
          <w:t>biogeochemical</w:t>
        </w:r>
      </w:ins>
      <w:ins w:id="6" w:author="Stefano Manzoni" w:date="2024-05-07T18:12:00Z">
        <w:r w:rsidR="000878A3">
          <w:t xml:space="preserve"> models</w:t>
        </w:r>
      </w:ins>
      <w:ins w:id="7" w:author="Stefano Manzoni" w:date="2024-05-07T18:13:00Z">
        <w:r w:rsidR="000878A3">
          <w:t xml:space="preserve"> are strug</w:t>
        </w:r>
      </w:ins>
      <w:ins w:id="8" w:author="Stefano Manzoni" w:date="2024-05-07T18:14:00Z">
        <w:r w:rsidR="000878A3">
          <w:t xml:space="preserve">gling to </w:t>
        </w:r>
      </w:ins>
      <w:ins w:id="9" w:author="Stefano Manzoni" w:date="2024-05-07T18:15:00Z">
        <w:r>
          <w:t>couple</w:t>
        </w:r>
      </w:ins>
      <w:ins w:id="10" w:author="Stefano Manzoni" w:date="2024-05-07T18:12:00Z">
        <w:r w:rsidR="000878A3">
          <w:t xml:space="preserve"> t</w:t>
        </w:r>
      </w:ins>
      <w:ins w:id="11" w:author="Stefano Manzoni" w:date="2024-05-07T18:07:00Z">
        <w:r w:rsidR="000878A3">
          <w:t xml:space="preserve">he </w:t>
        </w:r>
      </w:ins>
      <w:ins w:id="12" w:author="Stefano Manzoni" w:date="2024-05-07T18:13:00Z">
        <w:r w:rsidR="000878A3">
          <w:t>dynamics</w:t>
        </w:r>
      </w:ins>
      <w:del w:id="13" w:author="Stefano Manzoni" w:date="2024-05-07T18:07:00Z">
        <w:r w:rsidR="00293D35" w:rsidDel="000878A3">
          <w:delText>I</w:delText>
        </w:r>
      </w:del>
      <w:del w:id="14" w:author="Stefano Manzoni" w:date="2024-05-07T18:12:00Z">
        <w:r w:rsidR="00293D35" w:rsidDel="000878A3">
          <w:delText>ntegratin</w:delText>
        </w:r>
      </w:del>
      <w:del w:id="15" w:author="Stefano Manzoni" w:date="2024-05-07T18:07:00Z">
        <w:r w:rsidR="00293D35" w:rsidDel="000878A3">
          <w:delText>g</w:delText>
        </w:r>
      </w:del>
      <w:ins w:id="16" w:author="Stefano Manzoni" w:date="2024-05-07T18:07:00Z">
        <w:r w:rsidR="000878A3">
          <w:t xml:space="preserve"> of </w:t>
        </w:r>
      </w:ins>
      <w:ins w:id="17" w:author="Stefano Manzoni" w:date="2024-05-07T18:11:00Z">
        <w:r w:rsidR="000878A3">
          <w:t>multiple elements</w:t>
        </w:r>
      </w:ins>
      <w:del w:id="18" w:author="Stefano Manzoni" w:date="2024-05-07T18:10:00Z">
        <w:r w:rsidR="00293D35" w:rsidDel="000878A3">
          <w:delText xml:space="preserve"> </w:delText>
        </w:r>
      </w:del>
      <w:del w:id="19" w:author="Stefano Manzoni" w:date="2024-05-07T18:11:00Z">
        <w:r w:rsidR="00BF4FF5" w:rsidDel="000878A3">
          <w:delText>biogeochemical</w:delText>
        </w:r>
      </w:del>
      <w:r w:rsidR="00BF4FF5">
        <w:t xml:space="preserve"> </w:t>
      </w:r>
      <w:del w:id="20" w:author="Stefano Manzoni" w:date="2024-05-07T18:10:00Z">
        <w:r w:rsidR="00D7371F" w:rsidDel="000878A3">
          <w:delText xml:space="preserve"> and nutrient </w:delText>
        </w:r>
      </w:del>
      <w:r w:rsidR="00D7371F">
        <w:t>(</w:t>
      </w:r>
      <w:r w:rsidR="40D07466">
        <w:t xml:space="preserve">carbon–C, </w:t>
      </w:r>
      <w:r w:rsidR="00D7371F">
        <w:t xml:space="preserve">nitrogen-N, phosphorous-P) </w:t>
      </w:r>
      <w:del w:id="21" w:author="Stefano Manzoni" w:date="2024-05-07T18:11:00Z">
        <w:r w:rsidR="00BF4FF5" w:rsidDel="000878A3">
          <w:delText>cycl</w:delText>
        </w:r>
      </w:del>
      <w:del w:id="22" w:author="Stefano Manzoni" w:date="2024-05-07T18:10:00Z">
        <w:r w:rsidR="00BF4FF5" w:rsidDel="000878A3">
          <w:delText>e</w:delText>
        </w:r>
      </w:del>
      <w:del w:id="23" w:author="Stefano Manzoni" w:date="2024-05-07T18:11:00Z">
        <w:r w:rsidR="00293D35" w:rsidDel="000878A3">
          <w:delText xml:space="preserve"> </w:delText>
        </w:r>
      </w:del>
      <w:del w:id="24" w:author="Stefano Manzoni" w:date="2024-05-07T18:10:00Z">
        <w:r w:rsidR="237AD968" w:rsidDel="000878A3">
          <w:delText xml:space="preserve">in </w:delText>
        </w:r>
        <w:r w:rsidR="00293D35" w:rsidDel="000878A3">
          <w:delText xml:space="preserve">models </w:delText>
        </w:r>
        <w:r w:rsidR="436F1EC4" w:rsidDel="000878A3">
          <w:delText xml:space="preserve">coupled </w:delText>
        </w:r>
        <w:r w:rsidR="00293D35" w:rsidDel="000878A3">
          <w:delText>with</w:delText>
        </w:r>
      </w:del>
      <w:ins w:id="25" w:author="Stefano Manzoni" w:date="2024-05-07T18:10:00Z">
        <w:r w:rsidR="000878A3">
          <w:t>and</w:t>
        </w:r>
      </w:ins>
      <w:r w:rsidR="00293D35">
        <w:t xml:space="preserve"> </w:t>
      </w:r>
      <w:ins w:id="26" w:author="Stefano Manzoni" w:date="2024-05-07T18:13:00Z">
        <w:r w:rsidR="000878A3">
          <w:t xml:space="preserve">of </w:t>
        </w:r>
      </w:ins>
      <w:del w:id="27" w:author="Stefano Manzoni" w:date="2024-05-07T18:12:00Z">
        <w:r w:rsidR="00293D35" w:rsidDel="000878A3">
          <w:delText xml:space="preserve">emerging molecular data on </w:delText>
        </w:r>
      </w:del>
      <w:r w:rsidR="00293D35">
        <w:t xml:space="preserve">the chemical composition of organic matter </w:t>
      </w:r>
      <w:ins w:id="28" w:author="Stefano Manzoni" w:date="2024-05-07T18:14:00Z">
        <w:r>
          <w:t xml:space="preserve">as informed by </w:t>
        </w:r>
      </w:ins>
      <w:del w:id="29" w:author="Stefano Manzoni" w:date="2024-05-07T18:14:00Z">
        <w:r w:rsidR="00293D35" w:rsidDel="004200B2">
          <w:delText xml:space="preserve">has struggled to keep pace with the rapid generation of </w:delText>
        </w:r>
      </w:del>
      <w:del w:id="30" w:author="Stefano Manzoni" w:date="2024-05-07T18:16:00Z">
        <w:r w:rsidR="00293D35" w:rsidDel="004200B2">
          <w:delText>new</w:delText>
        </w:r>
      </w:del>
      <w:ins w:id="31" w:author="Stefano Manzoni" w:date="2024-05-07T18:16:00Z">
        <w:r>
          <w:t>emerging</w:t>
        </w:r>
      </w:ins>
      <w:r w:rsidR="00293D35">
        <w:t xml:space="preserve"> molecular-scale </w:t>
      </w:r>
      <w:r w:rsidR="7463E551">
        <w:t>data (?)</w:t>
      </w:r>
      <w:del w:id="32" w:author="Stefano Manzoni" w:date="2024-05-07T18:05:00Z">
        <w:r w:rsidR="7463E551" w:rsidDel="000878A3">
          <w:delText xml:space="preserve"> </w:delText>
        </w:r>
        <w:r w:rsidR="00293D35" w:rsidDel="000878A3">
          <w:delText>information</w:delText>
        </w:r>
      </w:del>
      <w:r w:rsidR="00293D35">
        <w:t xml:space="preserve">. </w:t>
      </w:r>
      <w:del w:id="33" w:author="Stefano Manzoni" w:date="2024-05-07T18:48:00Z">
        <w:r w:rsidR="00293D35" w:rsidDel="005E380F">
          <w:delText>In terrestrial ecosystems, t</w:delText>
        </w:r>
      </w:del>
      <w:ins w:id="34" w:author="Stefano Manzoni" w:date="2024-05-07T18:48:00Z">
        <w:r w:rsidR="005E380F">
          <w:t>T</w:t>
        </w:r>
      </w:ins>
      <w:r w:rsidR="00293D35">
        <w:t>he application of high-resolution mass spectrometry techniques such as Nuclear Magnetic Resonance</w:t>
      </w:r>
      <w:r w:rsidR="00537062">
        <w:t xml:space="preserve"> (NMR)</w:t>
      </w:r>
      <w:r w:rsidR="00293D35">
        <w:t xml:space="preserve"> and Fourier Transform Ion Cyclotron Resonance</w:t>
      </w:r>
      <w:r w:rsidR="00537062">
        <w:t xml:space="preserve"> </w:t>
      </w:r>
      <w:r w:rsidR="0092124C">
        <w:t xml:space="preserve">mass spectroscopy </w:t>
      </w:r>
      <w:r w:rsidR="00537062">
        <w:t>(FTICR</w:t>
      </w:r>
      <w:r w:rsidR="0092124C">
        <w:t>-MS</w:t>
      </w:r>
      <w:r w:rsidR="00537062">
        <w:t>)</w:t>
      </w:r>
      <w:r w:rsidR="002B403B">
        <w:t xml:space="preserve"> is </w:t>
      </w:r>
      <w:del w:id="35" w:author="Stefano Manzoni" w:date="2024-05-07T18:48:00Z">
        <w:r w:rsidR="002B403B" w:rsidDel="005E380F">
          <w:delText xml:space="preserve">frequently used </w:delText>
        </w:r>
        <w:r w:rsidR="00293D35" w:rsidDel="005E380F">
          <w:delText xml:space="preserve">for </w:delText>
        </w:r>
      </w:del>
      <w:r w:rsidR="00293D35">
        <w:t xml:space="preserve">elucidating the chemical composition </w:t>
      </w:r>
      <w:r w:rsidR="59EB6155">
        <w:t xml:space="preserve">at molecular scale (?) </w:t>
      </w:r>
      <w:r w:rsidR="00293D35">
        <w:t>of organic matter in soils</w:t>
      </w:r>
      <w:r w:rsidR="00962DDE">
        <w:t xml:space="preserve"> </w:t>
      </w:r>
      <w:r w:rsidR="00293D35">
        <w:fldChar w:fldCharType="begin"/>
      </w:r>
      <w:r w:rsidR="00293D35">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C."}],"issued":{"date-parts":[["2020",10]]}}},{"id":2392,"uris":["http://zotero.org/users/5408042/items/5G7X8UUM"],"itemData":{"id":2392,"type":"article-journal","abstract":"Peatlands play a critical role in the global carbon (C) cycle, encompassing </w:instrText>
      </w:r>
      <w:r w:rsidR="00293D35" w:rsidRPr="1B5F414D">
        <w:rPr>
          <w:rFonts w:ascii="Cambria Math" w:hAnsi="Cambria Math" w:cs="Cambria Math"/>
        </w:rPr>
        <w:instrText>∼</w:instrText>
      </w:r>
      <w:r w:rsidR="00293D35">
        <w:instrText xml:space="preserve">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P."},{"family":"LEVESQUE","given":"M."}],"issued":{"date-parts":[["1987",2]]}}}],"schema":"https://github.com/citation-style-language/schema/raw/master/csl-citation.json"} </w:instrText>
      </w:r>
      <w:r w:rsidR="00293D35">
        <w:fldChar w:fldCharType="separate"/>
      </w:r>
      <w:r w:rsidR="006D3992" w:rsidRPr="1B5F414D">
        <w:rPr>
          <w:rFonts w:ascii="Calibri" w:hAnsi="Calibri" w:cs="Calibri"/>
        </w:rPr>
        <w:t>(Boye et al., 2017; Dignac et al., 2002; Ding et al., 2020; Hall et al., 2020; Normand et al., 2021; PRESTON et al., 1987)</w:t>
      </w:r>
      <w:r w:rsidR="00293D35">
        <w:fldChar w:fldCharType="end"/>
      </w:r>
      <w:r w:rsidR="00293D35">
        <w:t>, plant litter</w:t>
      </w:r>
      <w:r w:rsidR="00940BDF">
        <w:t xml:space="preserve"> </w:t>
      </w:r>
      <w:r w:rsidR="00293D35">
        <w:fldChar w:fldCharType="begin"/>
      </w:r>
      <w:r w:rsidR="00293D35">
        <w:instrText xml:space="preserve"> ADDIN ZOTERO_ITEM CSL_CITATION {"citationID":"u8TdbCfz","properties":{"formattedCitation":"(G. Bonanomi et al., 2013; Preston et al., 2000)","plainCitation":"(G. 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E"}],"issued":{"date-parts":[["2000",10]]}}}],"schema":"https://github.com/citation-style-language/schema/raw/master/csl-citation.json"} </w:instrText>
      </w:r>
      <w:r w:rsidR="00293D35">
        <w:fldChar w:fldCharType="separate"/>
      </w:r>
      <w:r w:rsidR="00BD6DA3" w:rsidRPr="1B5F414D">
        <w:rPr>
          <w:rFonts w:ascii="Calibri" w:hAnsi="Calibri" w:cs="Calibri"/>
        </w:rPr>
        <w:t>(G. Bonanomi et al., 2013; Preston et al., 2000)</w:t>
      </w:r>
      <w:r w:rsidR="00293D35">
        <w:fldChar w:fldCharType="end"/>
      </w:r>
      <w:r w:rsidR="00293D35">
        <w:t>, and microbial biomass</w:t>
      </w:r>
      <w:r w:rsidR="00464598">
        <w:t xml:space="preserve"> </w:t>
      </w:r>
      <w:r w:rsidR="00293D35">
        <w:fldChar w:fldCharType="begin"/>
      </w:r>
      <w:r w:rsidR="00293D35">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-D."}],"issued":{"date-parts":[["1995",4,1]]}}}],"schema":"https://github.com/citation-style-language/schema/raw/master/csl-citation.json"} </w:instrText>
      </w:r>
      <w:r w:rsidR="00293D35">
        <w:fldChar w:fldCharType="separate"/>
      </w:r>
      <w:r w:rsidR="00464598" w:rsidRPr="1B5F414D">
        <w:rPr>
          <w:rFonts w:ascii="Calibri" w:hAnsi="Calibri" w:cs="Calibri"/>
        </w:rPr>
        <w:t>(Hedges et al., 2002; Knicker and Lüdemann, 1995)</w:t>
      </w:r>
      <w:r w:rsidR="00293D35">
        <w:fldChar w:fldCharType="end"/>
      </w:r>
      <w:r w:rsidR="00293D35">
        <w:t xml:space="preserve">. However, despite the </w:t>
      </w:r>
      <w:r w:rsidR="001B5DB9">
        <w:t xml:space="preserve">insights </w:t>
      </w:r>
      <w:r w:rsidR="00C4534B">
        <w:t>gained from molecular observations</w:t>
      </w:r>
      <w:r w:rsidR="00293D35">
        <w:t xml:space="preserve">, there remains a critical gap in ecosystem-scale models simulating biogeochemical exchanges informed by molecular-scale processes. For </w:t>
      </w:r>
      <w:r w:rsidR="000E591D">
        <w:t>instance</w:t>
      </w:r>
      <w:r w:rsidR="00293D35">
        <w:t xml:space="preserve">, while solid-state </w:t>
      </w:r>
      <w:r w:rsidR="00293D35" w:rsidRPr="1B5F414D">
        <w:rPr>
          <w:vertAlign w:val="superscript"/>
        </w:rPr>
        <w:t>13</w:t>
      </w:r>
      <w:r w:rsidR="00293D35">
        <w:t xml:space="preserve">C NMR has been extensively utilized to explore the influence of plant litter quality on its degradation, the direct integration of NMR data into litter decomposition models remains </w:t>
      </w:r>
      <w:del w:id="36" w:author="Stefano Manzoni" w:date="2024-05-07T18:06:00Z">
        <w:r w:rsidR="00293D35" w:rsidDel="000878A3">
          <w:delText>scarce</w:delText>
        </w:r>
      </w:del>
      <w:ins w:id="37" w:author="Stefano Manzoni" w:date="2024-05-07T18:06:00Z">
        <w:r w:rsidR="000878A3">
          <w:t>limited</w:t>
        </w:r>
      </w:ins>
      <w:r w:rsidR="00293D35">
        <w:t xml:space="preserve">. In this study, we present a novel approach </w:t>
      </w:r>
      <w:r w:rsidR="003346E5">
        <w:t xml:space="preserve">to </w:t>
      </w:r>
      <w:ins w:id="38" w:author="Stefano Manzoni" w:date="2024-05-07T18:09:00Z">
        <w:r w:rsidR="000878A3">
          <w:t xml:space="preserve">model </w:t>
        </w:r>
      </w:ins>
      <w:r w:rsidR="00293D35">
        <w:t xml:space="preserve">litter decomposition </w:t>
      </w:r>
      <w:del w:id="39" w:author="Stefano Manzoni" w:date="2024-05-07T18:09:00Z">
        <w:r w:rsidR="00293D35" w:rsidDel="000878A3">
          <w:delText xml:space="preserve">model </w:delText>
        </w:r>
      </w:del>
      <w:r w:rsidR="00CF1EEB">
        <w:t xml:space="preserve">that </w:t>
      </w:r>
      <w:r w:rsidR="00293D35">
        <w:t xml:space="preserve">is informed and constrained using solid-state </w:t>
      </w:r>
      <w:r w:rsidR="00293D35" w:rsidRPr="1B5F414D">
        <w:rPr>
          <w:vertAlign w:val="superscript"/>
        </w:rPr>
        <w:t>13</w:t>
      </w:r>
      <w:r w:rsidR="00293D35">
        <w:t xml:space="preserve">C NMR data. </w:t>
      </w:r>
    </w:p>
    <w:p w14:paraId="5175EC1F" w14:textId="4BCD6A0C" w:rsidR="00AE2FD6" w:rsidRDefault="004200B2" w:rsidP="00293D35">
      <w:ins w:id="40" w:author="Stefano Manzoni" w:date="2024-05-07T18:16:00Z">
        <w:r>
          <w:t>Capturing changes in chemical composition is key for predict</w:t>
        </w:r>
      </w:ins>
      <w:ins w:id="41" w:author="Stefano Manzoni" w:date="2024-05-07T18:17:00Z">
        <w:r>
          <w:t>ing decomposition rates.</w:t>
        </w:r>
      </w:ins>
      <w:ins w:id="42" w:author="Stefano Manzoni" w:date="2024-05-07T18:16:00Z">
        <w:r>
          <w:t xml:space="preserve"> </w:t>
        </w:r>
      </w:ins>
      <w:ins w:id="43" w:author="Stefano Manzoni" w:date="2024-05-07T18:17:00Z">
        <w:r>
          <w:t xml:space="preserve">In fact, </w:t>
        </w:r>
      </w:ins>
      <w:del w:id="44" w:author="Stefano Manzoni" w:date="2024-05-07T18:17:00Z">
        <w:r w:rsidR="00AE2FD6" w:rsidDel="004200B2">
          <w:delText>T</w:delText>
        </w:r>
      </w:del>
      <w:ins w:id="45" w:author="Stefano Manzoni" w:date="2024-05-07T18:17:00Z">
        <w:r>
          <w:t>t</w:t>
        </w:r>
      </w:ins>
      <w:r w:rsidR="00AE2FD6">
        <w:t>he complex</w:t>
      </w:r>
      <w:r w:rsidR="003D0295">
        <w:t xml:space="preserve"> </w:t>
      </w:r>
      <w:r w:rsidR="117CDA43">
        <w:t xml:space="preserve">and </w:t>
      </w:r>
      <w:r w:rsidR="003D0295">
        <w:t>heterogeneous</w:t>
      </w:r>
      <w:r w:rsidR="00AE2FD6">
        <w:t xml:space="preserve"> structure </w:t>
      </w:r>
      <w:r w:rsidR="00734200">
        <w:t xml:space="preserve">of </w:t>
      </w:r>
      <w:r w:rsidR="00764B40">
        <w:t>lignin in</w:t>
      </w:r>
      <w:r w:rsidR="00AE2FD6">
        <w:t xml:space="preserve"> plant cell walls provides a protective barrier for high-energy unbranched carbohydrates, such as cellulose, and cross-linked polysaccharide chains, like hemicellulose</w:t>
      </w:r>
      <w:r w:rsidR="301CC6E0">
        <w:t>, that are housed within plant cells</w:t>
      </w:r>
      <w:r w:rsidR="00B370FC">
        <w:t xml:space="preserve">. </w:t>
      </w:r>
      <w:r w:rsidR="00AE2FD6">
        <w:t>These lignin</w:t>
      </w:r>
      <w:r w:rsidR="4A2182D4">
        <w:t xml:space="preserve"> compounds</w:t>
      </w:r>
      <w:r w:rsidR="00AE2FD6">
        <w:t xml:space="preserve"> shield carbohydrates</w:t>
      </w:r>
      <w:r w:rsidR="00CE4847">
        <w:t xml:space="preserve"> </w:t>
      </w:r>
      <w:r w:rsidR="00901FA0">
        <w:t xml:space="preserve">as well as </w:t>
      </w:r>
      <w:r w:rsidR="00CE4847">
        <w:t>proteins</w:t>
      </w:r>
      <w:r w:rsidR="00AE2FD6">
        <w:t xml:space="preserve"> from microbial decomposition. </w:t>
      </w:r>
      <w:moveToRangeStart w:id="46" w:author="Stefano Manzoni" w:date="2024-05-07T18:20:00Z" w:name="move165998449"/>
      <w:moveTo w:id="47" w:author="Stefano Manzoni" w:date="2024-05-07T18:20:00Z">
        <w:del w:id="48" w:author="Stefano Manzoni" w:date="2024-05-07T18:21:00Z">
          <w:r w:rsidDel="004200B2">
            <w:delText xml:space="preserve">This </w:delText>
          </w:r>
        </w:del>
        <w:del w:id="49" w:author="Stefano Manzoni" w:date="2024-05-07T18:20:00Z">
          <w:r w:rsidDel="004200B2">
            <w:delText>trade-off between resource investment and</w:delText>
          </w:r>
        </w:del>
      </w:moveTo>
      <w:ins w:id="50" w:author="Stefano Manzoni" w:date="2024-05-07T18:21:00Z">
        <w:r>
          <w:t>Chemical constraints on</w:t>
        </w:r>
      </w:ins>
      <w:moveTo w:id="51" w:author="Stefano Manzoni" w:date="2024-05-07T18:20:00Z">
        <w:r>
          <w:t xml:space="preserve"> access to high-energy substrates ha</w:t>
        </w:r>
      </w:moveTo>
      <w:ins w:id="52" w:author="Stefano Manzoni" w:date="2024-05-07T18:21:00Z">
        <w:r>
          <w:t>ve</w:t>
        </w:r>
      </w:ins>
      <w:moveTo w:id="53" w:author="Stefano Manzoni" w:date="2024-05-07T18:20:00Z">
        <w:del w:id="54" w:author="Stefano Manzoni" w:date="2024-05-07T18:21:00Z">
          <w:r w:rsidDel="004200B2">
            <w:delText>s</w:delText>
          </w:r>
        </w:del>
        <w:r>
          <w:t xml:space="preserve"> been modeled using a rate modifier that decreases the uptake rate of carbohydrates and proteins with increasing lignin content in plant litter. </w:t>
        </w:r>
      </w:moveTo>
      <w:moveToRangeEnd w:id="46"/>
      <w:r w:rsidR="00AE2FD6">
        <w:t>Certain specialized decomposer organisms, including white-rot fungi and Agaricomycetes,</w:t>
      </w:r>
      <w:r w:rsidR="004A265A">
        <w:t xml:space="preserve"> </w:t>
      </w:r>
      <w:r w:rsidR="335467A2">
        <w:t>have</w:t>
      </w:r>
      <w:r w:rsidR="001E4B8E">
        <w:t xml:space="preserve"> </w:t>
      </w:r>
      <w:r w:rsidR="00AE2FD6">
        <w:t xml:space="preserve">oxidative enzymatic capabilities </w:t>
      </w:r>
      <w:del w:id="55" w:author="Stefano Manzoni" w:date="2024-05-07T18:18:00Z">
        <w:r w:rsidR="00BA1C89" w:rsidDel="004200B2">
          <w:delText xml:space="preserve">that </w:delText>
        </w:r>
      </w:del>
      <w:ins w:id="56" w:author="Stefano Manzoni" w:date="2024-05-07T18:18:00Z">
        <w:r>
          <w:t xml:space="preserve">and thus </w:t>
        </w:r>
      </w:ins>
      <w:r w:rsidR="001E4B8E">
        <w:t>can</w:t>
      </w:r>
      <w:r w:rsidR="00AE2FD6">
        <w:t xml:space="preserve"> break down lignocellulosic bonds</w:t>
      </w:r>
      <w:r w:rsidR="521EC57E">
        <w:t xml:space="preserve"> in plant cell walls</w:t>
      </w:r>
      <w:r w:rsidR="00AE2FD6">
        <w:t>, releasing polysaccharides for microbial growth and respiration</w:t>
      </w:r>
      <w:r w:rsidR="009F789D">
        <w:t xml:space="preserve"> </w:t>
      </w:r>
      <w:r w:rsidR="00AE2FD6">
        <w:fldChar w:fldCharType="begin"/>
      </w:r>
      <w:r w:rsidR="00AE2FD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schema":"https://github.com/citation-style-language/schema/raw/master/csl-citation.json"} </w:instrText>
      </w:r>
      <w:r w:rsidR="00AE2FD6">
        <w:fldChar w:fldCharType="separate"/>
      </w:r>
      <w:r w:rsidR="005D63A0" w:rsidRPr="193AE7EB">
        <w:rPr>
          <w:rFonts w:ascii="Calibri" w:hAnsi="Calibri" w:cs="Calibri"/>
        </w:rPr>
        <w:t>(Alcalde, 2015; Mattila et al., 2022)</w:t>
      </w:r>
      <w:r w:rsidR="00AE2FD6">
        <w:fldChar w:fldCharType="end"/>
      </w:r>
      <w:r w:rsidR="00AE2FD6">
        <w:t xml:space="preserve">. However, </w:t>
      </w:r>
      <w:del w:id="57" w:author="Stefano Manzoni" w:date="2024-05-07T18:06:00Z">
        <w:r w:rsidR="0093157D" w:rsidDel="000878A3">
          <w:delText xml:space="preserve">cost of </w:delText>
        </w:r>
      </w:del>
      <w:r w:rsidR="0093157D">
        <w:t>oxidative enzyme production requires significant resource invest</w:t>
      </w:r>
      <w:r w:rsidR="286F0330">
        <w:t>ment</w:t>
      </w:r>
      <w:r w:rsidR="0093157D">
        <w:t xml:space="preserve"> by microbes </w:t>
      </w:r>
      <w:r w:rsidR="00105D87">
        <w:t xml:space="preserve">that </w:t>
      </w:r>
      <w:r w:rsidR="0093157D">
        <w:t xml:space="preserve">would </w:t>
      </w:r>
      <w:r w:rsidR="00105D87">
        <w:t xml:space="preserve">otherwise </w:t>
      </w:r>
      <w:r w:rsidR="0093157D">
        <w:t>be used for growth</w:t>
      </w:r>
      <w:r w:rsidR="00151B21">
        <w:t xml:space="preserve"> </w:t>
      </w:r>
      <w:r w:rsidR="00AE2FD6">
        <w:fldChar w:fldCharType="begin"/>
      </w:r>
      <w:r w:rsidR="00AE2FD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AE2FD6" w:rsidRPr="193AE7EB">
        <w:rPr>
          <w:rFonts w:ascii="Cambria Math" w:hAnsi="Cambria Math" w:cs="Cambria Math"/>
        </w:rPr>
        <w:instrText>∼</w:instrText>
      </w:r>
      <w:r w:rsidR="00AE2FD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schema":"https://github.com/citation-style-language/schema/raw/master/csl-citation.json"} </w:instrText>
      </w:r>
      <w:r w:rsidR="00AE2FD6">
        <w:fldChar w:fldCharType="separate"/>
      </w:r>
      <w:r w:rsidR="00151B21" w:rsidRPr="193AE7EB">
        <w:rPr>
          <w:rFonts w:ascii="Calibri" w:hAnsi="Calibri" w:cs="Calibri"/>
        </w:rPr>
        <w:t>(Moorhead et al., 2013; Shimizu et al., 2005)</w:t>
      </w:r>
      <w:r w:rsidR="00AE2FD6">
        <w:fldChar w:fldCharType="end"/>
      </w:r>
      <w:r w:rsidR="008864A1">
        <w:t>.</w:t>
      </w:r>
      <w:r w:rsidR="00AE2FD6">
        <w:t xml:space="preserve"> </w:t>
      </w:r>
      <w:moveFromRangeStart w:id="58" w:author="Stefano Manzoni" w:date="2024-05-07T18:20:00Z" w:name="move165998449"/>
      <w:moveFrom w:id="59" w:author="Stefano Manzoni" w:date="2024-05-07T18:20:00Z">
        <w:r w:rsidR="00AE2FD6" w:rsidDel="004200B2">
          <w:t xml:space="preserve">This trade-off between resource investment and access to high-energy substrates </w:t>
        </w:r>
        <w:r w:rsidR="00C425C1" w:rsidDel="004200B2">
          <w:t>has been</w:t>
        </w:r>
        <w:r w:rsidR="00AE2FD6" w:rsidDel="004200B2">
          <w:t xml:space="preserve"> </w:t>
        </w:r>
        <w:r w:rsidR="00221A9F" w:rsidDel="004200B2">
          <w:t xml:space="preserve">modeled </w:t>
        </w:r>
        <w:r w:rsidR="00AE2FD6" w:rsidDel="004200B2">
          <w:t xml:space="preserve">using a </w:t>
        </w:r>
        <w:r w:rsidR="00A84F23" w:rsidDel="004200B2">
          <w:t xml:space="preserve">rate modifier that </w:t>
        </w:r>
        <w:r w:rsidR="00915279" w:rsidDel="004200B2">
          <w:t>de</w:t>
        </w:r>
        <w:r w:rsidR="00A84F23" w:rsidDel="004200B2">
          <w:t>creases the uptake rate of carbohydrates and proteins</w:t>
        </w:r>
        <w:r w:rsidR="00256545" w:rsidDel="004200B2">
          <w:t xml:space="preserve"> </w:t>
        </w:r>
        <w:r w:rsidR="00915279" w:rsidDel="004200B2">
          <w:t>with increasing lignin content</w:t>
        </w:r>
        <w:r w:rsidR="00094049" w:rsidDel="004200B2">
          <w:t xml:space="preserve"> in plant litter</w:t>
        </w:r>
        <w:r w:rsidR="00915279" w:rsidDel="004200B2">
          <w:t xml:space="preserve">. </w:t>
        </w:r>
      </w:moveFrom>
      <w:moveFromRangeEnd w:id="58"/>
      <w:ins w:id="60" w:author="Stefano Manzoni" w:date="2024-05-07T18:19:00Z">
        <w:r>
          <w:t xml:space="preserve">The </w:t>
        </w:r>
      </w:ins>
      <w:del w:id="61" w:author="Stefano Manzoni" w:date="2024-05-07T18:19:00Z">
        <w:r w:rsidR="006738D7" w:rsidDel="004200B2">
          <w:delText>C</w:delText>
        </w:r>
      </w:del>
      <w:del w:id="62" w:author="Stefano Manzoni" w:date="2024-05-07T18:21:00Z">
        <w:r w:rsidR="006738D7" w:rsidDel="004200B2">
          <w:delText xml:space="preserve">orresponding </w:delText>
        </w:r>
      </w:del>
      <w:r w:rsidR="006738D7">
        <w:t>costs of producing</w:t>
      </w:r>
      <w:ins w:id="63" w:author="Stefano Manzoni" w:date="2024-05-07T18:17:00Z">
        <w:r>
          <w:t xml:space="preserve"> and maintaining</w:t>
        </w:r>
      </w:ins>
      <w:r w:rsidR="006738D7">
        <w:t xml:space="preserve"> oxidative enzyme</w:t>
      </w:r>
      <w:r w:rsidR="00C25B6D">
        <w:t>s</w:t>
      </w:r>
      <w:r w:rsidR="006738D7">
        <w:t xml:space="preserve"> </w:t>
      </w:r>
      <w:del w:id="64" w:author="Stefano Manzoni" w:date="2024-05-07T18:21:00Z">
        <w:r w:rsidR="006738D7" w:rsidDel="004200B2">
          <w:delText xml:space="preserve">is </w:delText>
        </w:r>
      </w:del>
      <w:ins w:id="65" w:author="Stefano Manzoni" w:date="2024-05-07T18:21:00Z">
        <w:r>
          <w:t xml:space="preserve">can be </w:t>
        </w:r>
      </w:ins>
      <w:r w:rsidR="005D5876">
        <w:t xml:space="preserve">modeled as reduction in </w:t>
      </w:r>
      <w:r w:rsidR="007167D8">
        <w:t>C</w:t>
      </w:r>
      <w:r w:rsidR="005D5876">
        <w:t xml:space="preserve"> use efficiency </w:t>
      </w:r>
      <w:r w:rsidR="00780C17">
        <w:t>of</w:t>
      </w:r>
      <w:r w:rsidR="005D5876">
        <w:t xml:space="preserve"> microbial community</w:t>
      </w:r>
      <w:r w:rsidR="00BE7967">
        <w:t xml:space="preserve"> </w:t>
      </w:r>
      <w:r w:rsidR="00AE2FD6">
        <w:fldChar w:fldCharType="begin"/>
      </w:r>
      <w:r w:rsidR="00AE2FD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AE2FD6" w:rsidRPr="193AE7EB">
        <w:rPr>
          <w:rFonts w:ascii="Cambria Math" w:hAnsi="Cambria Math" w:cs="Cambria Math"/>
        </w:rPr>
        <w:instrText>∼</w:instrText>
      </w:r>
      <w:r w:rsidR="00AE2FD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N."}],"issued":{"date-parts":[["2013",11,1]]}}}],"schema":"https://github.com/citation-style-language/schema/raw/master/csl-citation.json"} </w:instrText>
      </w:r>
      <w:r w:rsidR="00AE2FD6">
        <w:fldChar w:fldCharType="separate"/>
      </w:r>
      <w:r w:rsidR="00BE7967" w:rsidRPr="193AE7EB">
        <w:rPr>
          <w:rFonts w:ascii="Calibri" w:hAnsi="Calibri" w:cs="Calibri"/>
        </w:rPr>
        <w:t>(Manzoni et al., 2021; Moorhead et al., 2013)</w:t>
      </w:r>
      <w:r w:rsidR="00AE2FD6">
        <w:fldChar w:fldCharType="end"/>
      </w:r>
      <w:r w:rsidR="00780C17">
        <w:t>.</w:t>
      </w:r>
      <w:ins w:id="66" w:author="Stefano Manzoni" w:date="2024-05-07T18:22:00Z">
        <w:r>
          <w:t xml:space="preserve"> These competing processes generate a trade-off between </w:t>
        </w:r>
      </w:ins>
      <w:ins w:id="67" w:author="Stefano Manzoni" w:date="2024-05-07T18:23:00Z">
        <w:r>
          <w:t>microbial capacity to a</w:t>
        </w:r>
      </w:ins>
      <w:ins w:id="68" w:author="Stefano Manzoni" w:date="2024-05-07T18:22:00Z">
        <w:r>
          <w:t xml:space="preserve">ccess </w:t>
        </w:r>
      </w:ins>
      <w:ins w:id="69" w:author="Stefano Manzoni" w:date="2024-05-07T18:23:00Z">
        <w:r>
          <w:t>resources and capacity to convert such resources into biomass.</w:t>
        </w:r>
      </w:ins>
      <w:ins w:id="70" w:author="Stefano Manzoni" w:date="2024-05-07T18:22:00Z">
        <w:r>
          <w:t xml:space="preserve"> </w:t>
        </w:r>
      </w:ins>
    </w:p>
    <w:p w14:paraId="469F1704" w14:textId="080EFAFA" w:rsidR="001C2627" w:rsidRDefault="004200B2" w:rsidP="00B8175C">
      <w:r>
        <w:lastRenderedPageBreak/>
        <w:t xml:space="preserve">To describe this trade-off and its consequences for soil carbon </w:t>
      </w:r>
      <w:r w:rsidR="00EF38DB">
        <w:t>budgets, a detailed chemical characterization of litter is needed. Such a characterization would allow describing in the model the chemical compound</w:t>
      </w:r>
      <w:r w:rsidR="001C2627">
        <w:t>s</w:t>
      </w:r>
      <w:r w:rsidR="00EF38DB">
        <w:t xml:space="preserve"> that are directly involved in the shielding effect, as well as the enzymatic reactions </w:t>
      </w:r>
      <w:r w:rsidR="00077B03">
        <w:t>that</w:t>
      </w:r>
      <w:r w:rsidR="00EF38DB">
        <w:t xml:space="preserve"> break them down. </w:t>
      </w:r>
      <w:r w:rsidR="00EB5E51">
        <w:t xml:space="preserve">Moorhead et al. </w:t>
      </w:r>
      <w:r w:rsidR="00EB5E51">
        <w:fldChar w:fldCharType="begin"/>
      </w:r>
      <w:r w:rsidR="00EB5E51">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EB5E51" w:rsidRPr="193AE7EB">
        <w:rPr>
          <w:rFonts w:ascii="Cambria Math" w:hAnsi="Cambria Math" w:cs="Cambria Math"/>
        </w:rPr>
        <w:instrText>∼</w:instrText>
      </w:r>
      <w:r w:rsidR="00EB5E51">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N."}],"issued":{"date-parts":[["2013",11,1]]}},"label":"page","suppress-author":true}],"schema":"https://github.com/citation-style-language/schema/raw/master/csl-citation.json"} </w:instrText>
      </w:r>
      <w:r w:rsidR="00EB5E51">
        <w:fldChar w:fldCharType="separate"/>
      </w:r>
      <w:r w:rsidR="00CB7DD9" w:rsidRPr="193AE7EB">
        <w:rPr>
          <w:rFonts w:ascii="Calibri" w:hAnsi="Calibri" w:cs="Calibri"/>
        </w:rPr>
        <w:t>(2013)</w:t>
      </w:r>
      <w:r w:rsidR="00EB5E51">
        <w:fldChar w:fldCharType="end"/>
      </w:r>
      <w:r w:rsidR="00EB5E51">
        <w:t xml:space="preserve"> </w:t>
      </w:r>
      <w:r w:rsidR="00EF38DB">
        <w:t xml:space="preserve">found </w:t>
      </w:r>
      <w:r w:rsidR="00EB5E51">
        <w:t xml:space="preserve">that </w:t>
      </w:r>
      <w:r w:rsidR="00EF38DB">
        <w:t xml:space="preserve">the </w:t>
      </w:r>
      <w:r w:rsidR="00EB5E51">
        <w:t>decay rate of holocellulose (cellulose and hemicellulose) decrease</w:t>
      </w:r>
      <w:r w:rsidR="00EF38DB">
        <w:t>s</w:t>
      </w:r>
      <w:r w:rsidR="00EB5E51">
        <w:t xml:space="preserve"> while </w:t>
      </w:r>
      <w:r w:rsidR="00EF38DB">
        <w:t xml:space="preserve">that </w:t>
      </w:r>
      <w:r w:rsidR="00EB5E51">
        <w:t>of lignin increase</w:t>
      </w:r>
      <w:r w:rsidR="00EF38DB">
        <w:t>s</w:t>
      </w:r>
      <w:r w:rsidR="00EB5E51">
        <w:t xml:space="preserve"> with the lignocellulose index (lignin/(lignin + holocellulose)) during litter decomposition.</w:t>
      </w:r>
      <w:r w:rsidR="00084D47">
        <w:t xml:space="preserve"> This led to development of </w:t>
      </w:r>
      <w:r w:rsidR="00CE1F6F">
        <w:t xml:space="preserve">a </w:t>
      </w:r>
      <w:r w:rsidR="00084D47">
        <w:t xml:space="preserve">rate modifier as a function of lignocellulose index and has been </w:t>
      </w:r>
      <w:r w:rsidR="00174B79">
        <w:t xml:space="preserve">applied in LIDEL </w:t>
      </w:r>
      <w:r w:rsidR="00EB5E51">
        <w:fldChar w:fldCharType="begin"/>
      </w:r>
      <w:r w:rsidR="00EB5E51">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Francesca"}],"issued":{"date-parts":[["2016",9,1]]}}}],"schema":"https://github.com/citation-style-language/schema/raw/master/csl-citation.json"} </w:instrText>
      </w:r>
      <w:r w:rsidR="00EB5E51">
        <w:fldChar w:fldCharType="separate"/>
      </w:r>
      <w:r w:rsidR="00174B79" w:rsidRPr="193AE7EB">
        <w:rPr>
          <w:rFonts w:ascii="Calibri" w:hAnsi="Calibri" w:cs="Calibri"/>
        </w:rPr>
        <w:t>(Campbell et al., 2016)</w:t>
      </w:r>
      <w:r w:rsidR="00EB5E51">
        <w:fldChar w:fldCharType="end"/>
      </w:r>
      <w:r w:rsidR="00084D47">
        <w:t xml:space="preserve"> </w:t>
      </w:r>
      <w:r w:rsidR="00174B79">
        <w:t xml:space="preserve">and </w:t>
      </w:r>
      <w:r w:rsidR="000347A0">
        <w:t>MEMS</w:t>
      </w:r>
      <w:r w:rsidR="00665A59">
        <w:t xml:space="preserve"> model</w:t>
      </w:r>
      <w:r w:rsidR="00482CCF">
        <w:t>s</w:t>
      </w:r>
      <w:r w:rsidR="000347A0">
        <w:t xml:space="preserve"> </w:t>
      </w:r>
      <w:r w:rsidR="00EB5E51">
        <w:fldChar w:fldCharType="begin"/>
      </w:r>
      <w:r w:rsidR="00EB5E51">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Francesca"}],"issued":{"date-parts":[["2019",3,25]]}}}],"schema":"https://github.com/citation-style-language/schema/raw/master/csl-citation.json"} </w:instrText>
      </w:r>
      <w:r w:rsidR="00EB5E51">
        <w:fldChar w:fldCharType="separate"/>
      </w:r>
      <w:r w:rsidR="00174B79" w:rsidRPr="193AE7EB">
        <w:rPr>
          <w:rFonts w:ascii="Calibri" w:hAnsi="Calibri" w:cs="Calibri"/>
        </w:rPr>
        <w:t>(Robertson et al., 2019)</w:t>
      </w:r>
      <w:r w:rsidR="00EB5E51">
        <w:fldChar w:fldCharType="end"/>
      </w:r>
      <w:r w:rsidR="000347A0">
        <w:t xml:space="preserve">. </w:t>
      </w:r>
      <w:r w:rsidR="00027502">
        <w:t>Building on Moorhead et al. (2013)</w:t>
      </w:r>
      <w:r w:rsidR="00EB5E51">
        <w:t>, Manzoni et al. (2021) employed a power law function to incorporate the diminishing rates of carbohydrates and protein pools in their model.</w:t>
      </w:r>
      <w:r w:rsidR="00EF38DB">
        <w:t xml:space="preserve"> However, these </w:t>
      </w:r>
      <w:r w:rsidR="00A70366">
        <w:t xml:space="preserve">and other decomposition </w:t>
      </w:r>
      <w:r w:rsidR="00EF38DB">
        <w:t>models</w:t>
      </w:r>
      <w:r w:rsidR="00A70366">
        <w:t xml:space="preserve"> (e.g., </w:t>
      </w:r>
      <w:proofErr w:type="spellStart"/>
      <w:r w:rsidR="00A70366">
        <w:t>Liski</w:t>
      </w:r>
      <w:proofErr w:type="spellEnd"/>
      <w:r w:rsidR="00A70366">
        <w:t xml:space="preserve"> et al. 2005)</w:t>
      </w:r>
      <w:r w:rsidR="00EF38DB">
        <w:t xml:space="preserve"> rel</w:t>
      </w:r>
      <w:r w:rsidR="00A70366">
        <w:t xml:space="preserve">y </w:t>
      </w:r>
      <w:r w:rsidR="00EF38DB">
        <w:t>on a coarse characterization of litter chemistry</w:t>
      </w:r>
      <w:r w:rsidR="001C2627">
        <w:t xml:space="preserve"> based on proximate analysis</w:t>
      </w:r>
      <w:r w:rsidR="00EF38DB">
        <w:t xml:space="preserve">, </w:t>
      </w:r>
      <w:r w:rsidR="001C2627">
        <w:t xml:space="preserve">which </w:t>
      </w:r>
      <w:r w:rsidR="00446E58">
        <w:t xml:space="preserve">does not </w:t>
      </w:r>
      <w:r w:rsidR="0000637A">
        <w:t>reflect</w:t>
      </w:r>
      <w:r w:rsidR="00446E58">
        <w:t xml:space="preserve"> litter </w:t>
      </w:r>
      <w:r w:rsidR="00E711F9">
        <w:t xml:space="preserve">chemical </w:t>
      </w:r>
      <w:r w:rsidR="00D92FC6">
        <w:t>composition</w:t>
      </w:r>
      <w:r w:rsidR="001C2627">
        <w:t xml:space="preserve"> </w:t>
      </w:r>
      <w:r w:rsidR="00EF38DB">
        <w:t>and lack</w:t>
      </w:r>
      <w:r w:rsidR="001C2627">
        <w:t>s</w:t>
      </w:r>
      <w:r w:rsidR="00EF38DB">
        <w:t xml:space="preserve"> the resolution for mechanistic understanding.</w:t>
      </w:r>
      <w:r w:rsidR="00EB5E51">
        <w:t xml:space="preserve"> </w:t>
      </w:r>
      <w:r w:rsidR="001C2627">
        <w:t xml:space="preserve">The acid unhydrolysable and hydrolysable fractions from proximate analysis of plant material have been used as proxies for lignin and carbohydrates, respectively, despite their potential inaccuracies in representing actual carbohydrate and lignin fractions </w:t>
      </w:r>
      <w:r w:rsidR="001C2627">
        <w:fldChar w:fldCharType="begin"/>
      </w:r>
      <w:r w:rsidR="001C2627">
        <w:instrText xml:space="preserve"> ADDIN ZOTERO_ITEM CSL_CITATION {"citationID":"UhprveaA","properties":{"formattedCitation":"(Preston and Trofymow, 2015)","plainCitation":"(Preston and Trofymow, 2015)","noteIndex":0},"citationItems":[{"id":65,"uris":["http://zotero.org/users/5408042/items/LUSRMRNN"],"itemData":{"id":65,"type":"article-journal","abstract":"Proximate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fractions","volume":"126","author":[{"family":"Preston","given":"CM"},{"family":"Trofymow","given":"JA"}],"issued":{"date-parts":[["2015",11]]}}}],"schema":"https://github.com/citation-style-language/schema/raw/master/csl-citation.json"} </w:instrText>
      </w:r>
      <w:r w:rsidR="001C2627">
        <w:fldChar w:fldCharType="separate"/>
      </w:r>
      <w:r w:rsidR="001C2627" w:rsidRPr="193AE7EB">
        <w:rPr>
          <w:rFonts w:ascii="Calibri" w:hAnsi="Calibri" w:cs="Calibri"/>
        </w:rPr>
        <w:t>(Preston and Trofymow, 2015)</w:t>
      </w:r>
      <w:r w:rsidR="001C2627">
        <w:fldChar w:fldCharType="end"/>
      </w:r>
      <w:r w:rsidR="001C2627">
        <w:t>.</w:t>
      </w:r>
      <w:r w:rsidR="001C2627" w:rsidRPr="008D4041">
        <w:t xml:space="preserve"> </w:t>
      </w:r>
      <w:r w:rsidR="001C2627">
        <w:t>As a consequence, using proximate analysis</w:t>
      </w:r>
      <w:r w:rsidR="001C2627" w:rsidRPr="00BE7110">
        <w:t xml:space="preserve"> </w:t>
      </w:r>
      <w:r w:rsidR="001C2627">
        <w:t xml:space="preserve">for parameterization of the rate modifier function has posed significant challenges particularly due to measurement errors inherent in quantifying lignin and carbohydrates. </w:t>
      </w:r>
    </w:p>
    <w:p w14:paraId="7267FBF8" w14:textId="3FAC0DED" w:rsidR="008D4041" w:rsidRDefault="001C2627" w:rsidP="00B8175C">
      <w:r>
        <w:t xml:space="preserve">To overcome these parameterization challenges, some models are now turning to NMR data to gain mechanistic insights on the chemical constraints on decomposition. </w:t>
      </w:r>
      <w:r w:rsidR="00357557">
        <w:t xml:space="preserve">Recently, </w:t>
      </w:r>
      <w:r w:rsidR="00EB5E51">
        <w:t xml:space="preserve">Chakrawal et al. (2024) utilized an exponential function as a </w:t>
      </w:r>
      <w:r w:rsidR="00081590">
        <w:t>rate</w:t>
      </w:r>
      <w:r w:rsidR="00EB5E51">
        <w:t xml:space="preserve"> modifier</w:t>
      </w:r>
      <w:r w:rsidR="00CD39A0">
        <w:t xml:space="preserve"> that was </w:t>
      </w:r>
      <w:r w:rsidR="00EB5E51">
        <w:t xml:space="preserve">constrained </w:t>
      </w:r>
      <w:r w:rsidR="005B7A47">
        <w:t xml:space="preserve">using </w:t>
      </w:r>
      <w:r w:rsidR="00B96048">
        <w:t>lignin fraction</w:t>
      </w:r>
      <w:r w:rsidR="00EB5E51">
        <w:t xml:space="preserve"> derived from </w:t>
      </w:r>
      <w:r w:rsidR="00EB5E51" w:rsidRPr="193AE7EB">
        <w:rPr>
          <w:vertAlign w:val="superscript"/>
        </w:rPr>
        <w:t>13</w:t>
      </w:r>
      <w:r w:rsidR="00EB5E51">
        <w:t xml:space="preserve">C NMR spectra data. We are aware of only one other study by </w:t>
      </w:r>
      <w:proofErr w:type="spellStart"/>
      <w:r w:rsidR="00EB5E51">
        <w:t>Incerti</w:t>
      </w:r>
      <w:proofErr w:type="spellEnd"/>
      <w:r w:rsidR="00EB5E51">
        <w:t xml:space="preserve"> et al. (2017) that directly utilizes </w:t>
      </w:r>
      <w:r w:rsidR="00EB5E51" w:rsidRPr="193AE7EB">
        <w:rPr>
          <w:vertAlign w:val="superscript"/>
        </w:rPr>
        <w:t>13</w:t>
      </w:r>
      <w:r w:rsidR="00EB5E51">
        <w:t xml:space="preserve">C NMR data to </w:t>
      </w:r>
      <w:r w:rsidR="00D36F5D">
        <w:t>inform</w:t>
      </w:r>
      <w:r w:rsidR="00EB5E51">
        <w:t xml:space="preserve"> and constrain a litter decomposition model, termed OMDY (organic matter dynamics).</w:t>
      </w:r>
      <w:r w:rsidR="00B8175C">
        <w:t xml:space="preserve"> The rate modifier in the OMDY model</w:t>
      </w:r>
      <w:r w:rsidR="00736E78">
        <w:t xml:space="preserve"> is</w:t>
      </w:r>
      <w:r w:rsidR="00B8175C">
        <w:t xml:space="preserve"> referred as an intramolecular protection function</w:t>
      </w:r>
      <w:r w:rsidR="00EE2BB3">
        <w:t xml:space="preserve"> that</w:t>
      </w:r>
      <w:r w:rsidR="00B8175C">
        <w:t xml:space="preserve"> </w:t>
      </w:r>
      <w:r w:rsidR="00EE2BB3">
        <w:t>decreases</w:t>
      </w:r>
      <w:r w:rsidR="00B8175C">
        <w:t xml:space="preserve"> the rate of</w:t>
      </w:r>
      <w:r w:rsidR="004D2007">
        <w:t xml:space="preserve"> simulated</w:t>
      </w:r>
      <w:r w:rsidR="00B8175C">
        <w:t xml:space="preserve"> </w:t>
      </w:r>
      <w:r w:rsidR="00EE2BB3">
        <w:t>litter</w:t>
      </w:r>
      <w:r w:rsidR="00B8175C">
        <w:t xml:space="preserve"> pools with increasing fractions </w:t>
      </w:r>
      <w:r w:rsidR="00CB10CB">
        <w:t xml:space="preserve">of pools </w:t>
      </w:r>
      <w:r w:rsidR="00B8175C">
        <w:t>considered to have a protective effect.</w:t>
      </w:r>
      <w:r w:rsidR="004815C0">
        <w:t xml:space="preserve"> </w:t>
      </w:r>
      <w:r w:rsidR="00472C39">
        <w:t>OMDY consider</w:t>
      </w:r>
      <w:r w:rsidR="00BA1C89">
        <w:t>ed</w:t>
      </w:r>
      <w:r w:rsidR="00DB09D1">
        <w:t xml:space="preserve"> four litter pools</w:t>
      </w:r>
      <w:r w:rsidR="00036E59">
        <w:t xml:space="preserve"> </w:t>
      </w:r>
      <w:r w:rsidR="00DB09D1">
        <w:t xml:space="preserve">in </w:t>
      </w:r>
      <w:r w:rsidR="00036E59">
        <w:t xml:space="preserve">based on </w:t>
      </w:r>
      <w:r w:rsidR="00B07D2C">
        <w:t>four</w:t>
      </w:r>
      <w:r w:rsidR="00036E59">
        <w:t xml:space="preserve"> molecular group identified from </w:t>
      </w:r>
      <w:r w:rsidR="00036E59" w:rsidRPr="193AE7EB">
        <w:rPr>
          <w:vertAlign w:val="superscript"/>
        </w:rPr>
        <w:t>13</w:t>
      </w:r>
      <w:r w:rsidR="00036E59">
        <w:t>C NMR spectra</w:t>
      </w:r>
      <w:r w:rsidR="0001057D">
        <w:t xml:space="preserve"> chemical shift regions—</w:t>
      </w:r>
      <w:r w:rsidR="00C10A32">
        <w:t>alkyl C (0–45), methoxy and N-alkyl C (46–60), O-alkyl C (61–90) and di-O-alkyl C (91–110)</w:t>
      </w:r>
      <w:r w:rsidR="004E790E">
        <w:t xml:space="preserve">—of which </w:t>
      </w:r>
      <w:r w:rsidR="00BA17B7">
        <w:t>alkyl C, O-alkyl C and di-O-alkyl C</w:t>
      </w:r>
      <w:r w:rsidR="00E36415">
        <w:t xml:space="preserve"> </w:t>
      </w:r>
      <w:r w:rsidR="000047C5">
        <w:t xml:space="preserve">were found to have </w:t>
      </w:r>
      <w:r w:rsidR="004A7921">
        <w:t>protective effect.</w:t>
      </w:r>
      <w:r w:rsidR="00997C4E" w:rsidRPr="00997C4E">
        <w:t xml:space="preserve"> </w:t>
      </w:r>
    </w:p>
    <w:p w14:paraId="67BECF69" w14:textId="022E1EAD" w:rsidR="001C585D" w:rsidRDefault="001C2627" w:rsidP="001C585D">
      <w:r>
        <w:t xml:space="preserve">As detailed chemical data become available, </w:t>
      </w:r>
      <w:r w:rsidR="002666CC">
        <w:t xml:space="preserve">we </w:t>
      </w:r>
      <w:r>
        <w:t xml:space="preserve">can also </w:t>
      </w:r>
      <w:r w:rsidR="002666CC">
        <w:t xml:space="preserve">ask whether such </w:t>
      </w:r>
      <w:r>
        <w:t xml:space="preserve">empirical </w:t>
      </w:r>
      <w:r w:rsidR="002666CC">
        <w:t xml:space="preserve">rate modifier </w:t>
      </w:r>
      <w:r w:rsidR="00046DD7">
        <w:t xml:space="preserve">and associated cost of oxidative enzyme production </w:t>
      </w:r>
      <w:r>
        <w:t>are still</w:t>
      </w:r>
      <w:r w:rsidR="002666CC">
        <w:t xml:space="preserve"> required</w:t>
      </w:r>
      <w:r w:rsidR="00046DD7">
        <w:t xml:space="preserve"> </w:t>
      </w:r>
      <w:r>
        <w:t xml:space="preserve">for </w:t>
      </w:r>
      <w:r w:rsidR="00046DD7">
        <w:t>model parameter</w:t>
      </w:r>
      <w:r>
        <w:t>ization</w:t>
      </w:r>
      <w:r w:rsidR="00165C51">
        <w:t>.</w:t>
      </w:r>
      <w:r>
        <w:t xml:space="preserve"> </w:t>
      </w:r>
      <w:r w:rsidR="005F489D">
        <w:t>To address these multiple challenges (matching modelled and measured quantities; describing the lignin shielding mechanism; modelling enzymatic reactions)</w:t>
      </w:r>
      <w:r w:rsidR="00EC5324">
        <w:t xml:space="preserve">, there is a need to develop a litter decomposition model that can be </w:t>
      </w:r>
      <w:r w:rsidR="00B71A59">
        <w:t>informed</w:t>
      </w:r>
      <w:r w:rsidR="00EC5324">
        <w:t xml:space="preserve"> using detailed molecular scale chemical composition </w:t>
      </w:r>
      <w:r w:rsidR="005F489D">
        <w:t xml:space="preserve">together with </w:t>
      </w:r>
      <w:r w:rsidR="00EC5324">
        <w:t xml:space="preserve">mass </w:t>
      </w:r>
      <w:r w:rsidR="005E380F">
        <w:t xml:space="preserve">and nutrient </w:t>
      </w:r>
      <w:r w:rsidR="00EC5324">
        <w:t>loss data.</w:t>
      </w:r>
    </w:p>
    <w:p w14:paraId="0FA93CF4" w14:textId="4B23DFA8" w:rsidR="00261B0F" w:rsidRDefault="00825BB0" w:rsidP="003305BC">
      <w:r>
        <w:t>In this contribution</w:t>
      </w:r>
      <w:r w:rsidR="009239C1">
        <w:t>,</w:t>
      </w:r>
      <w:r w:rsidR="00891F3C">
        <w:t xml:space="preserve"> we demonstrate</w:t>
      </w:r>
      <w:r w:rsidR="009239C1">
        <w:t xml:space="preserve"> </w:t>
      </w:r>
      <w:r w:rsidR="00917241">
        <w:t xml:space="preserve">the </w:t>
      </w:r>
      <w:r w:rsidR="009239C1">
        <w:t>integration</w:t>
      </w:r>
      <w:r w:rsidR="00917241">
        <w:t xml:space="preserve"> of molecular-scale </w:t>
      </w:r>
      <w:r w:rsidR="00257D54">
        <w:t>chemical composition of plant litter</w:t>
      </w:r>
      <w:r w:rsidR="00917241">
        <w:t xml:space="preserve">, </w:t>
      </w:r>
      <w:r w:rsidR="1870C8E7">
        <w:t>specifically</w:t>
      </w:r>
      <w:r w:rsidR="00917241">
        <w:t xml:space="preserve"> utilizing solid-state</w:t>
      </w:r>
      <w:r w:rsidR="00D5117C">
        <w:t xml:space="preserve"> </w:t>
      </w:r>
      <w:r w:rsidR="00D5117C" w:rsidRPr="193AE7EB">
        <w:rPr>
          <w:vertAlign w:val="superscript"/>
        </w:rPr>
        <w:t>13</w:t>
      </w:r>
      <w:r w:rsidR="00D5117C">
        <w:t>C NMR, to constrain coupled C and N litter decomposition models</w:t>
      </w:r>
      <w:r w:rsidR="00E26745">
        <w:t xml:space="preserve">. </w:t>
      </w:r>
      <w:r w:rsidR="002A5ABB">
        <w:t xml:space="preserve">Specifically, we aim to </w:t>
      </w:r>
      <w:r w:rsidR="00195C03">
        <w:t xml:space="preserve">assess the efficacy of </w:t>
      </w:r>
      <w:r w:rsidR="00F31019" w:rsidRPr="193AE7EB">
        <w:rPr>
          <w:vertAlign w:val="superscript"/>
        </w:rPr>
        <w:t>13</w:t>
      </w:r>
      <w:r w:rsidR="00F31019">
        <w:t xml:space="preserve">C </w:t>
      </w:r>
      <w:r w:rsidR="00195C03">
        <w:t xml:space="preserve">NMR data in calibrating </w:t>
      </w:r>
      <w:r w:rsidR="004F59E4">
        <w:t>four</w:t>
      </w:r>
      <w:r w:rsidR="00C87C54">
        <w:t xml:space="preserve"> model </w:t>
      </w:r>
      <w:r w:rsidR="00C27E1E" w:rsidRPr="00C27E1E">
        <w:rPr>
          <w:bCs/>
        </w:rPr>
        <w:t>scenario</w:t>
      </w:r>
      <w:r w:rsidR="00C87C54">
        <w:t xml:space="preserve">s </w:t>
      </w:r>
      <w:r w:rsidR="00D85992">
        <w:t>simulating litter decomposition with and without</w:t>
      </w:r>
      <w:r w:rsidR="00F21A4F">
        <w:t xml:space="preserve"> the protection of effect of lignin on carbohydrates and proteins decomposition, and </w:t>
      </w:r>
      <w:r w:rsidR="4CDC6D39">
        <w:t xml:space="preserve">with </w:t>
      </w:r>
      <w:r w:rsidR="005A2BD2">
        <w:t>trade-offs</w:t>
      </w:r>
      <w:r w:rsidR="00F21A4F">
        <w:t xml:space="preserve"> in microbial </w:t>
      </w:r>
      <w:r w:rsidR="007167D8">
        <w:t>C</w:t>
      </w:r>
      <w:r w:rsidR="00F21A4F">
        <w:t xml:space="preserve"> use efficiency</w:t>
      </w:r>
      <w:r w:rsidR="00A537B0">
        <w:t xml:space="preserve">. </w:t>
      </w:r>
      <w:r w:rsidR="00261B0F">
        <w:t>Our specific research question are as follows,</w:t>
      </w:r>
    </w:p>
    <w:p w14:paraId="3031AA94" w14:textId="2C86CD99" w:rsidR="005C5A68" w:rsidRDefault="00C26DC5" w:rsidP="00DC1A4E">
      <w:pPr>
        <w:pStyle w:val="ListParagraph"/>
        <w:numPr>
          <w:ilvl w:val="0"/>
          <w:numId w:val="5"/>
        </w:numPr>
      </w:pPr>
      <w:r>
        <w:t xml:space="preserve">Can we use </w:t>
      </w:r>
      <w:r w:rsidR="00F31019" w:rsidRPr="193AE7EB">
        <w:rPr>
          <w:vertAlign w:val="superscript"/>
        </w:rPr>
        <w:t>13</w:t>
      </w:r>
      <w:r w:rsidR="00F31019">
        <w:t xml:space="preserve">C </w:t>
      </w:r>
      <w:r>
        <w:t xml:space="preserve">NMR data to constrain </w:t>
      </w:r>
      <w:r w:rsidR="00FA6782">
        <w:t>l</w:t>
      </w:r>
      <w:r>
        <w:t>itter decomposition model</w:t>
      </w:r>
      <w:r w:rsidR="00FA6782">
        <w:t xml:space="preserve"> paramet</w:t>
      </w:r>
      <w:r w:rsidR="008917BA">
        <w:t>er</w:t>
      </w:r>
      <w:r w:rsidR="00FA6782">
        <w:t>s</w:t>
      </w:r>
      <w:r>
        <w:t>?</w:t>
      </w:r>
    </w:p>
    <w:p w14:paraId="434944BA" w14:textId="6BC980D3" w:rsidR="00C26DC5" w:rsidRDefault="00305367" w:rsidP="00DC1A4E">
      <w:pPr>
        <w:pStyle w:val="ListParagraph"/>
        <w:numPr>
          <w:ilvl w:val="0"/>
          <w:numId w:val="5"/>
        </w:numPr>
      </w:pPr>
      <w:r>
        <w:t xml:space="preserve">Does lignin </w:t>
      </w:r>
      <w:r w:rsidR="008B7826">
        <w:t xml:space="preserve">rate </w:t>
      </w:r>
      <w:r>
        <w:t>modifier improv</w:t>
      </w:r>
      <w:r w:rsidR="006403D7">
        <w:t>e</w:t>
      </w:r>
      <w:r>
        <w:t xml:space="preserve"> </w:t>
      </w:r>
      <w:r w:rsidR="006C31D8">
        <w:t>calibration of the model</w:t>
      </w:r>
      <w:r w:rsidR="00641376">
        <w:t>?</w:t>
      </w:r>
    </w:p>
    <w:p w14:paraId="7C14CD57" w14:textId="604AB659" w:rsidR="00DA458C" w:rsidRDefault="00DA458C" w:rsidP="00DC1A4E">
      <w:pPr>
        <w:pStyle w:val="ListParagraph"/>
        <w:numPr>
          <w:ilvl w:val="0"/>
          <w:numId w:val="5"/>
        </w:numPr>
      </w:pPr>
      <w:r>
        <w:lastRenderedPageBreak/>
        <w:t xml:space="preserve">How do </w:t>
      </w:r>
      <w:r w:rsidR="00E603EB">
        <w:t>estimate</w:t>
      </w:r>
      <w:r w:rsidR="00491B7A">
        <w:t>d</w:t>
      </w:r>
      <w:r w:rsidR="00E603EB">
        <w:t xml:space="preserve"> parameters vary across </w:t>
      </w:r>
      <w:r w:rsidR="00D12B2E">
        <w:t>four</w:t>
      </w:r>
      <w:r w:rsidR="00E603EB">
        <w:t xml:space="preserve"> </w:t>
      </w:r>
      <w:r w:rsidR="003D4D1C">
        <w:t>model</w:t>
      </w:r>
      <w:r w:rsidR="00A63C91">
        <w:t xml:space="preserve"> </w:t>
      </w:r>
      <w:r w:rsidR="00C27E1E" w:rsidRPr="00C27E1E">
        <w:rPr>
          <w:bCs/>
        </w:rPr>
        <w:t>scenario</w:t>
      </w:r>
      <w:r w:rsidR="00A63C91">
        <w:t>s</w:t>
      </w:r>
      <w:r w:rsidR="00B8476B">
        <w:t xml:space="preserve"> </w:t>
      </w:r>
      <w:r w:rsidR="003D4D1C">
        <w:t>constraints using same dataset?</w:t>
      </w:r>
    </w:p>
    <w:p w14:paraId="790BFEF8" w14:textId="68E0109F" w:rsidR="00D155B3" w:rsidRDefault="00AA44E8" w:rsidP="00046D5D">
      <w:pPr>
        <w:pStyle w:val="Heading1"/>
      </w:pPr>
      <w:r w:rsidRPr="00046D5D">
        <w:t>Methods</w:t>
      </w:r>
    </w:p>
    <w:p w14:paraId="063E0535" w14:textId="5C339998" w:rsidR="00C40227" w:rsidRDefault="009A08A4" w:rsidP="009A08A4">
      <w:pPr>
        <w:pStyle w:val="Heading2"/>
      </w:pPr>
      <w:r>
        <w:t>Data collation and preparation</w:t>
      </w:r>
    </w:p>
    <w:p w14:paraId="05650184" w14:textId="7A112BA3" w:rsidR="00EB0D9F" w:rsidRDefault="006E7B43" w:rsidP="009A08A4">
      <w:r>
        <w:t xml:space="preserve">We </w:t>
      </w:r>
      <w:r w:rsidR="009262EB">
        <w:t>searched</w:t>
      </w:r>
      <w:r w:rsidR="000C0E93">
        <w:t xml:space="preserve"> published literature for </w:t>
      </w:r>
      <w:r w:rsidR="00C44D6D">
        <w:t xml:space="preserve">litter incubation </w:t>
      </w:r>
      <w:r w:rsidR="000C0E93">
        <w:t>studies reporting l</w:t>
      </w:r>
      <w:r w:rsidR="005F65C3">
        <w:t>itter</w:t>
      </w:r>
      <w:r w:rsidR="00007346">
        <w:t xml:space="preserve"> </w:t>
      </w:r>
      <w:commentRangeStart w:id="71"/>
      <w:r w:rsidR="00007346">
        <w:t>total C and N</w:t>
      </w:r>
      <w:r w:rsidR="005F65C3">
        <w:t xml:space="preserve"> mass los</w:t>
      </w:r>
      <w:r w:rsidR="00007346">
        <w:t>s</w:t>
      </w:r>
      <w:r w:rsidR="00150858">
        <w:t xml:space="preserve"> </w:t>
      </w:r>
      <w:r w:rsidR="00783AEA">
        <w:t xml:space="preserve">and </w:t>
      </w:r>
      <w:r w:rsidR="008827DB">
        <w:t xml:space="preserve">spectra from </w:t>
      </w:r>
      <w:r w:rsidR="00212C42">
        <w:t xml:space="preserve">solid state </w:t>
      </w:r>
      <w:r w:rsidR="00212C42" w:rsidRPr="193AE7EB">
        <w:rPr>
          <w:vertAlign w:val="superscript"/>
        </w:rPr>
        <w:t>13</w:t>
      </w:r>
      <w:r w:rsidR="00212C42">
        <w:t xml:space="preserve">C NMR </w:t>
      </w:r>
      <w:r w:rsidR="00FB5F79">
        <w:t>over time</w:t>
      </w:r>
      <w:commentRangeEnd w:id="71"/>
      <w:r w:rsidR="007A6AF3">
        <w:rPr>
          <w:rStyle w:val="CommentReference"/>
        </w:rPr>
        <w:commentReference w:id="71"/>
      </w:r>
      <w:r w:rsidR="00FB5F79">
        <w:t>.</w:t>
      </w:r>
      <w:r w:rsidR="00773552">
        <w:t xml:space="preserve"> The list of collected references are provided in Table XX</w:t>
      </w:r>
      <w:r w:rsidR="5B4768D1">
        <w:t>, a total of XX studies spanning XXX different geographies/environments</w:t>
      </w:r>
      <w:r w:rsidR="00773552">
        <w:t xml:space="preserve">. </w:t>
      </w:r>
      <w:r w:rsidR="00763DDE">
        <w:t>Not all studies reported all data at each time points</w:t>
      </w:r>
      <w:r w:rsidR="007C4E09">
        <w:t xml:space="preserve">, for instance, </w:t>
      </w:r>
      <w:r w:rsidR="00105535" w:rsidRPr="193AE7EB">
        <w:rPr>
          <w:vertAlign w:val="superscript"/>
        </w:rPr>
        <w:t>13</w:t>
      </w:r>
      <w:r w:rsidR="00105535">
        <w:t xml:space="preserve">C </w:t>
      </w:r>
      <w:r w:rsidR="007C4E09">
        <w:t xml:space="preserve">NMR data was not always available for each time point </w:t>
      </w:r>
      <w:r w:rsidR="00E426A2">
        <w:t xml:space="preserve">of mass loss data. </w:t>
      </w:r>
      <w:r w:rsidR="00B443F0">
        <w:t>We note that, t</w:t>
      </w:r>
      <w:r w:rsidR="00EB0D9F">
        <w:t xml:space="preserve">he </w:t>
      </w:r>
      <w:r w:rsidR="00EB0D9F" w:rsidRPr="193AE7EB">
        <w:rPr>
          <w:vertAlign w:val="superscript"/>
        </w:rPr>
        <w:t>13</w:t>
      </w:r>
      <w:r w:rsidR="00EB0D9F">
        <w:t xml:space="preserve">C NMR </w:t>
      </w:r>
      <w:r w:rsidR="00BA08D2">
        <w:t>data</w:t>
      </w:r>
      <w:r w:rsidR="00CA1CEE">
        <w:t xml:space="preserve"> is</w:t>
      </w:r>
      <w:r w:rsidR="00C93F1F">
        <w:t xml:space="preserve"> </w:t>
      </w:r>
      <w:r w:rsidR="00FF0975">
        <w:t xml:space="preserve">usually </w:t>
      </w:r>
      <w:r w:rsidR="00EB0D9F">
        <w:t xml:space="preserve">reported as </w:t>
      </w:r>
      <w:r w:rsidR="006D3D72">
        <w:t xml:space="preserve">integrated values of </w:t>
      </w:r>
      <w:r w:rsidR="00487316">
        <w:t xml:space="preserve">seven </w:t>
      </w:r>
      <w:r w:rsidR="00EB0D9F">
        <w:t>chemical shift regions</w:t>
      </w:r>
      <w:r w:rsidR="006D3D72">
        <w:t xml:space="preserve"> representing various </w:t>
      </w:r>
      <w:r w:rsidR="00E95388">
        <w:t>function</w:t>
      </w:r>
      <w:r w:rsidR="00CE75F8">
        <w:t>al</w:t>
      </w:r>
      <w:r w:rsidR="00E95388">
        <w:t xml:space="preserve"> groups of organic C present in </w:t>
      </w:r>
      <w:r w:rsidR="00EF248A">
        <w:t xml:space="preserve">the </w:t>
      </w:r>
      <w:r w:rsidR="00E95388">
        <w:t>litter sample</w:t>
      </w:r>
      <w:r w:rsidR="006C44EF">
        <w:t xml:space="preserve"> (</w:t>
      </w:r>
      <w:r>
        <w:fldChar w:fldCharType="begin"/>
      </w:r>
      <w:r>
        <w:instrText xml:space="preserve"> REF _Ref162541653 \h </w:instrText>
      </w:r>
      <w:r>
        <w:fldChar w:fldCharType="separate"/>
      </w:r>
      <w:r w:rsidR="00EB4E02">
        <w:t xml:space="preserve">Figure </w:t>
      </w:r>
      <w:r w:rsidR="00EB4E02">
        <w:rPr>
          <w:noProof/>
        </w:rPr>
        <w:t>1</w:t>
      </w:r>
      <w:r>
        <w:fldChar w:fldCharType="end"/>
      </w:r>
      <w:r w:rsidR="006C44EF">
        <w:t>A)</w:t>
      </w:r>
      <w:r w:rsidR="00CE40C8">
        <w:t xml:space="preserve"> that correlates well with macrochemical </w:t>
      </w:r>
      <w:r w:rsidR="006A4393">
        <w:t xml:space="preserve">composition of litter. For example, the sum of </w:t>
      </w:r>
      <w:r w:rsidR="000A39EF">
        <w:t xml:space="preserve">di-O-alkyl and O-alkyl is </w:t>
      </w:r>
      <w:r w:rsidR="00AF2992">
        <w:t xml:space="preserve">indicative of carbohydrates, </w:t>
      </w:r>
      <w:r w:rsidR="00B443F0">
        <w:t xml:space="preserve">while </w:t>
      </w:r>
      <w:r w:rsidR="00AF2992">
        <w:t>aromatic and phenolics are indicatives of lignin like compounds</w:t>
      </w:r>
      <w:r w:rsidR="00B443F0">
        <w:t xml:space="preserve"> and so forth, refer to</w:t>
      </w:r>
      <w:r w:rsidR="00665CB5">
        <w:t xml:space="preserve"> </w:t>
      </w:r>
      <w:r>
        <w:fldChar w:fldCharType="begin"/>
      </w:r>
      <w:r>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matter","volume":"34","author":[{"family":"Kögel-Knabner","given":"Ingrid"}],"issued":{"date-parts":[["2002",2,1]]}}}],"schema":"https://github.com/citation-style-language/schema/raw/master/csl-citation.json"} </w:instrText>
      </w:r>
      <w:r>
        <w:fldChar w:fldCharType="separate"/>
      </w:r>
      <w:r w:rsidR="006D3992" w:rsidRPr="193AE7EB">
        <w:rPr>
          <w:rFonts w:ascii="Calibri" w:hAnsi="Calibri" w:cs="Calibri"/>
        </w:rPr>
        <w:t>(Kögel-Knabner, 2002)</w:t>
      </w:r>
      <w:r>
        <w:fldChar w:fldCharType="end"/>
      </w:r>
      <w:r w:rsidR="00AF2992">
        <w:t xml:space="preserve">. </w:t>
      </w:r>
      <w:r w:rsidR="001A2E22">
        <w:t>The integrated values of seven chemical shift regions</w:t>
      </w:r>
      <w:r w:rsidR="00B621B5">
        <w:t xml:space="preserve"> are often </w:t>
      </w:r>
      <w:r w:rsidR="00822550">
        <w:t xml:space="preserve">respectively </w:t>
      </w:r>
      <w:r w:rsidR="00B621B5">
        <w:t xml:space="preserve">normalized with the total area under the spectra thus representing the fraction of </w:t>
      </w:r>
      <w:r w:rsidR="002B365A">
        <w:t>C of each function</w:t>
      </w:r>
      <w:r w:rsidR="002E3DAA">
        <w:t>al</w:t>
      </w:r>
      <w:r w:rsidR="002B365A">
        <w:t xml:space="preserve"> group in total C of litter. </w:t>
      </w:r>
      <w:r w:rsidR="00CA1CEE">
        <w:t>The</w:t>
      </w:r>
      <w:r w:rsidR="0078497F">
        <w:t xml:space="preserve"> </w:t>
      </w:r>
      <w:r w:rsidR="00CA1CEE">
        <w:t>integrated</w:t>
      </w:r>
      <w:r w:rsidR="0051658E">
        <w:t xml:space="preserve"> </w:t>
      </w:r>
      <w:r w:rsidR="00CA1CEE">
        <w:t xml:space="preserve">chemical shift </w:t>
      </w:r>
      <w:r w:rsidR="00EE4B5C">
        <w:t>data</w:t>
      </w:r>
      <w:r w:rsidR="00CA1CEE">
        <w:t xml:space="preserve"> </w:t>
      </w:r>
      <w:r w:rsidR="009D48F7">
        <w:t>can be</w:t>
      </w:r>
      <w:r w:rsidR="00CA1CEE">
        <w:t xml:space="preserve"> </w:t>
      </w:r>
      <w:r w:rsidR="0051658E">
        <w:t xml:space="preserve">transformed into </w:t>
      </w:r>
      <w:r w:rsidR="009F3FCA">
        <w:t>fraction of five distinct molecular classes of compound</w:t>
      </w:r>
      <w:r w:rsidR="00226312">
        <w:t xml:space="preserve">s </w:t>
      </w:r>
      <w:r w:rsidR="00982734">
        <w:t>comprising litter sample</w:t>
      </w:r>
      <w:r w:rsidR="000B3930">
        <w:t xml:space="preserve"> using a molecular mixing model </w:t>
      </w:r>
      <w:r>
        <w:fldChar w:fldCharType="begin"/>
      </w:r>
      <w:r>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analyses","volume":"72","author":[{"family":"Nelson","given":"P.N."},{"family":"Baldock","given":"J.A."}],"issued":{"date-parts":[["2005"]]}}}],"schema":"https://github.com/citation-style-language/schema/raw/master/csl-citation.json"} </w:instrText>
      </w:r>
      <w:r>
        <w:fldChar w:fldCharType="separate"/>
      </w:r>
      <w:r w:rsidR="006D3992" w:rsidRPr="193AE7EB">
        <w:rPr>
          <w:rFonts w:ascii="Calibri" w:hAnsi="Calibri" w:cs="Calibri"/>
        </w:rPr>
        <w:t>(Nelson and Baldock, 2005)</w:t>
      </w:r>
      <w:r>
        <w:fldChar w:fldCharType="end"/>
      </w:r>
      <w:r w:rsidR="00982734">
        <w:t>.</w:t>
      </w:r>
      <w:r w:rsidR="000644B8">
        <w:t xml:space="preserve"> These classes are carbohydrates, proteins, lignins, lipids, and carbonyls. </w:t>
      </w:r>
      <w:r w:rsidR="00130790">
        <w:t xml:space="preserve">In the following section, </w:t>
      </w:r>
      <w:r w:rsidR="00A15C2C">
        <w:t>the molecular mixing model</w:t>
      </w:r>
      <w:r w:rsidR="00E150EC">
        <w:t xml:space="preserve"> is described.</w:t>
      </w:r>
    </w:p>
    <w:p w14:paraId="79EF65A1" w14:textId="5F2C35B9" w:rsidR="00867B17" w:rsidRDefault="00867B17" w:rsidP="009A08A4">
      <w:r>
        <w:t>Data that don’t report C conc 500mg/g</w:t>
      </w:r>
      <w:r w:rsidR="11EA778E">
        <w:t xml:space="preserve"> </w:t>
      </w:r>
      <w:r>
        <w:t>litter were assumed</w:t>
      </w:r>
      <w:r w:rsidR="009A5E38">
        <w:t xml:space="preserve">. </w:t>
      </w:r>
      <w:r w:rsidR="00537D2A" w:rsidRPr="00FC452A">
        <w:rPr>
          <w:highlight w:val="yellow"/>
        </w:rPr>
        <w:t>More details on fitting from python file</w:t>
      </w:r>
    </w:p>
    <w:p w14:paraId="70298DBC" w14:textId="79415CF8" w:rsidR="00763479" w:rsidRDefault="00763479" w:rsidP="00046D5D">
      <w:pPr>
        <w:pStyle w:val="Heading2"/>
      </w:pPr>
      <w:r>
        <w:t>Molecular mixing model</w:t>
      </w:r>
    </w:p>
    <w:p w14:paraId="51DD1752" w14:textId="1C9F21B8" w:rsidR="00676EA0" w:rsidRDefault="002D4913" w:rsidP="00676EA0">
      <w:r>
        <w:t xml:space="preserve">Assuming plant litter sample is made up of carbohydrates, proteins, lignin, lipids, and carbonyls organic compounds, </w:t>
      </w:r>
      <w:r w:rsidR="005253B5">
        <w:t>m</w:t>
      </w:r>
      <w:r w:rsidR="005253B5" w:rsidRPr="005253B5">
        <w:t xml:space="preserve">olecular mixing model </w:t>
      </w:r>
      <w:r w:rsidR="003511D5">
        <w:t xml:space="preserve">estimates </w:t>
      </w:r>
      <w:r w:rsidR="00906CA8">
        <w:t>fraction</w:t>
      </w:r>
      <w:r w:rsidR="003511D5">
        <w:t>s</w:t>
      </w:r>
      <w:r w:rsidR="00906CA8">
        <w:t xml:space="preserve"> of each class</w:t>
      </w:r>
      <w:r w:rsidR="003511D5">
        <w:t xml:space="preserve"> such that </w:t>
      </w:r>
      <w:r>
        <w:t xml:space="preserve">the observed solid state </w:t>
      </w:r>
      <w:r w:rsidRPr="003D19C2">
        <w:rPr>
          <w:vertAlign w:val="superscript"/>
        </w:rPr>
        <w:t>13</w:t>
      </w:r>
      <w:r w:rsidRPr="002524D7">
        <w:t>C NMR</w:t>
      </w:r>
      <w:r>
        <w:t xml:space="preserve"> spectra of whole litter sample </w:t>
      </w:r>
      <w:r w:rsidR="003511D5">
        <w:t xml:space="preserve">is </w:t>
      </w:r>
      <w:r>
        <w:t xml:space="preserve">a weighted sum </w:t>
      </w:r>
      <w:r w:rsidR="00963AC4">
        <w:t xml:space="preserve">of the spectra of the </w:t>
      </w:r>
      <w:r w:rsidR="00C94A67">
        <w:t>organic</w:t>
      </w:r>
      <w:r w:rsidR="00963AC4">
        <w:t xml:space="preserve"> compounds</w:t>
      </w:r>
      <w:r w:rsidR="006C07AC">
        <w:t xml:space="preserve"> (Figure 1A)</w:t>
      </w:r>
      <w:r w:rsidR="00963AC4">
        <w:t xml:space="preserve">. </w:t>
      </w:r>
      <w:r w:rsidR="00C770FF">
        <w:t xml:space="preserve">The elemental composition of these </w:t>
      </w:r>
      <w:r w:rsidR="000339A2">
        <w:t xml:space="preserve">organic compounds </w:t>
      </w:r>
      <w:r w:rsidR="00925846">
        <w:t>is</w:t>
      </w:r>
      <w:r w:rsidR="000339A2">
        <w:t xml:space="preserve"> fixed (see Table X). </w:t>
      </w:r>
      <w:r w:rsidR="00526188">
        <w:t xml:space="preserve">Thus, the input data required for molecular mixing model is the </w:t>
      </w:r>
      <w:r w:rsidR="00243DCC">
        <w:t xml:space="preserve">observed integrated values of </w:t>
      </w:r>
      <w:r w:rsidR="00243DCC" w:rsidRPr="002524D7">
        <w:t>chemical shift regions</w:t>
      </w:r>
      <w:r w:rsidR="00243DCC">
        <w:t xml:space="preserve"> of litter sample</w:t>
      </w:r>
      <w:r w:rsidR="00C6203A">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t>)</w:t>
      </w:r>
      <w:r w:rsidR="00243DCC">
        <w:t xml:space="preserve"> and </w:t>
      </w:r>
      <w:r w:rsidR="0009075D">
        <w:t xml:space="preserve">the </w:t>
      </w:r>
      <w:r w:rsidR="002D5126">
        <w:t xml:space="preserve">organic </w:t>
      </w:r>
      <w:r w:rsidR="0009075D">
        <w:t>compounds</w:t>
      </w:r>
      <w:r w:rsidR="00D842ED">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t>)</w:t>
      </w:r>
      <w:r w:rsidR="0009075D">
        <w:t xml:space="preserve">. </w:t>
      </w:r>
      <w:r w:rsidR="008631A9">
        <w:t xml:space="preserve">Let us denote the </w:t>
      </w:r>
      <w:r w:rsidR="007167D8">
        <w:t>C</w:t>
      </w:r>
      <w:r w:rsidR="008631A9">
        <w:t xml:space="preserve"> fractions of </w:t>
      </w:r>
      <w:r w:rsidR="00F943E4">
        <w:t xml:space="preserve">molecular classes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Pr>
          <w:rFonts w:eastAsiaTheme="minorEastAsia"/>
        </w:rPr>
        <w:t xml:space="preserve"> </w:t>
      </w:r>
      <w:r w:rsidR="00780540">
        <w:rPr>
          <w:rFonts w:eastAsiaTheme="minorEastAsia"/>
        </w:rPr>
        <w:t xml:space="preserve">in the units of </w:t>
      </w:r>
      <w:r w:rsidR="00780540">
        <w:t>gC</w:t>
      </w:r>
      <w:r w:rsidR="008631A9">
        <w:t xml:space="preserve"> </w:t>
      </w:r>
      <w:r w:rsidR="00780540">
        <w:t xml:space="preserve">per gC </w:t>
      </w:r>
      <w:r w:rsidR="008631A9">
        <w:t>of litter</w:t>
      </w:r>
      <w:r w:rsidR="00780540">
        <w:t xml:space="preserve">, where </w:t>
      </w:r>
      <m:oMath>
        <m:r>
          <w:rPr>
            <w:rFonts w:ascii="Cambria Math" w:hAnsi="Cambria Math"/>
          </w:rPr>
          <m:t>i</m:t>
        </m:r>
      </m:oMath>
      <w:r w:rsidR="00780540">
        <w:rPr>
          <w:rFonts w:eastAsiaTheme="minorEastAsia"/>
        </w:rPr>
        <w:t xml:space="preserve"> is </w:t>
      </w:r>
      <w:r w:rsidR="00780540">
        <w:t xml:space="preserve">carbohydrates, proteins, lignin, lipids, or carbonyls. </w:t>
      </w:r>
      <w:r w:rsidR="00AC7AB4">
        <w:t>Mathematically, the molecular mixing model can</w:t>
      </w:r>
      <w:r w:rsidR="008C5CC2">
        <w:t xml:space="preserve"> be</w:t>
      </w:r>
      <w:r w:rsidR="00AC7AB4">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1B740E" w14:paraId="09FA958C" w14:textId="77777777" w:rsidTr="00362345">
        <w:trPr>
          <w:trHeight w:val="556"/>
        </w:trPr>
        <w:tc>
          <w:tcPr>
            <w:tcW w:w="350" w:type="dxa"/>
          </w:tcPr>
          <w:p w14:paraId="526388B0" w14:textId="77777777" w:rsidR="00204236" w:rsidRPr="001B740E" w:rsidRDefault="00204236" w:rsidP="00362345">
            <w:pPr>
              <w:spacing w:line="360" w:lineRule="auto"/>
            </w:pPr>
          </w:p>
        </w:tc>
        <w:tc>
          <w:tcPr>
            <w:tcW w:w="8425" w:type="dxa"/>
          </w:tcPr>
          <w:p w14:paraId="4F7FA599" w14:textId="401CC7A6" w:rsidR="00204236" w:rsidRPr="001B740E" w:rsidRDefault="00000000"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20EC4D0" w:rsidR="00204236" w:rsidRPr="001B740E" w:rsidRDefault="00204236" w:rsidP="00362345">
            <w:pPr>
              <w:spacing w:line="360" w:lineRule="auto"/>
            </w:pPr>
            <w:r w:rsidRPr="001B740E">
              <w:t>(</w:t>
            </w:r>
            <w:fldSimple w:instr="SEQ Eq \* MERGEFORMAT">
              <w:r w:rsidR="00EB4E02">
                <w:rPr>
                  <w:noProof/>
                </w:rPr>
                <w:t>1</w:t>
              </w:r>
            </w:fldSimple>
            <w:r w:rsidRPr="001B740E">
              <w:t>)</w:t>
            </w:r>
            <w:r w:rsidRPr="001B740E">
              <w:fldChar w:fldCharType="begin"/>
            </w:r>
            <w:r w:rsidRPr="001B740E">
              <w:instrText xml:space="preserve"> SEQ[1] \* MERGEFORMAT </w:instrText>
            </w:r>
            <w:r w:rsidRPr="001B740E">
              <w:fldChar w:fldCharType="end"/>
            </w:r>
          </w:p>
        </w:tc>
      </w:tr>
    </w:tbl>
    <w:p w14:paraId="64D6DFBF" w14:textId="6E6A9566" w:rsidR="00676486" w:rsidRPr="00E554C1" w:rsidRDefault="00F824CA" w:rsidP="00676EA0">
      <w:pPr>
        <w:rPr>
          <w:rFonts w:eastAsiaTheme="minorEastAsia"/>
        </w:rPr>
      </w:pPr>
      <w:r>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193AE7EB">
        <w:rPr>
          <w:rFonts w:eastAsiaTheme="minorEastAsia"/>
        </w:rPr>
        <w:t xml:space="preserve"> is a matrix of size </w:t>
      </w:r>
      <w:r w:rsidR="006A403A" w:rsidRPr="193AE7EB">
        <w:rPr>
          <w:rFonts w:eastAsiaTheme="minorEastAsia"/>
        </w:rPr>
        <w:t>[</w:t>
      </w:r>
      <m:oMath>
        <m:r>
          <w:rPr>
            <w:rFonts w:ascii="Cambria Math" w:eastAsiaTheme="minorEastAsia" w:hAnsi="Cambria Math"/>
          </w:rPr>
          <m:t>7×5</m:t>
        </m:r>
      </m:oMath>
      <w:r w:rsidR="006A403A" w:rsidRPr="193AE7EB">
        <w:rPr>
          <w:rFonts w:eastAsiaTheme="minorEastAsia"/>
        </w:rPr>
        <w:t>]</w:t>
      </w:r>
      <w:r w:rsidR="00F82A9F" w:rsidRPr="193AE7EB">
        <w:rPr>
          <w:rFonts w:eastAsiaTheme="minorEastAsia"/>
        </w:rPr>
        <w:t xml:space="preserve"> </w:t>
      </w:r>
      <w:r w:rsidR="00AC619D" w:rsidRPr="193AE7EB">
        <w:rPr>
          <w:rFonts w:eastAsiaTheme="minorEastAsia"/>
        </w:rPr>
        <w:t xml:space="preserve">whose </w:t>
      </w:r>
      <w:r w:rsidR="009A023A" w:rsidRPr="193AE7EB">
        <w:rPr>
          <w:rFonts w:eastAsiaTheme="minorEastAsia"/>
        </w:rPr>
        <w:t>rows</w:t>
      </w:r>
      <w:r w:rsidR="00AC619D" w:rsidRPr="193AE7EB">
        <w:rPr>
          <w:rFonts w:eastAsiaTheme="minorEastAsia"/>
        </w:rPr>
        <w:t xml:space="preserve"> are the NMR spectra of seven chemical shift regions of </w:t>
      </w:r>
      <w:r w:rsidR="009A023A" w:rsidRPr="193AE7EB">
        <w:rPr>
          <w:rFonts w:eastAsiaTheme="minorEastAsia"/>
        </w:rPr>
        <w:t>five organic compounds,</w:t>
      </w:r>
      <w:r w:rsidR="009A023A" w:rsidRPr="00E258C3">
        <w:rPr>
          <w:rFonts w:eastAsiaTheme="minorEastAsia"/>
          <w:b/>
          <w:bCs/>
        </w:rPr>
        <w:t xml:space="preserve"> </w:t>
      </w:r>
      <m:oMath>
        <m:r>
          <m:rPr>
            <m:sty m:val="bi"/>
          </m:rPr>
          <w:rPr>
            <w:rFonts w:ascii="Cambria Math" w:hAnsi="Cambria Math"/>
          </w:rPr>
          <m:t>x</m:t>
        </m:r>
      </m:oMath>
      <w:r w:rsidR="00A86855" w:rsidRPr="193AE7EB">
        <w:rPr>
          <w:rFonts w:eastAsiaTheme="minorEastAsia"/>
        </w:rPr>
        <w:t xml:space="preserve"> is </w:t>
      </w:r>
      <w:r w:rsidR="003058D2" w:rsidRPr="193AE7EB">
        <w:rPr>
          <w:rFonts w:eastAsiaTheme="minorEastAsia"/>
        </w:rPr>
        <w:t>column</w:t>
      </w:r>
      <w:r w:rsidR="00A86855" w:rsidRPr="193AE7EB">
        <w:rPr>
          <w:rFonts w:eastAsiaTheme="minorEastAsia"/>
        </w:rPr>
        <w:t xml:space="preserve"> vector </w:t>
      </w:r>
      <w:r w:rsidR="003058D2" w:rsidRPr="193AE7EB">
        <w:rPr>
          <w:rFonts w:eastAsiaTheme="minorEastAsia"/>
        </w:rPr>
        <w:t>of size [</w:t>
      </w:r>
      <m:oMath>
        <m:r>
          <w:rPr>
            <w:rFonts w:ascii="Cambria Math" w:eastAsiaTheme="minorEastAsia" w:hAnsi="Cambria Math"/>
          </w:rPr>
          <m:t>5×1</m:t>
        </m:r>
      </m:oMath>
      <w:r w:rsidR="003058D2" w:rsidRPr="193AE7EB">
        <w:rPr>
          <w:rFonts w:eastAsiaTheme="minorEastAsia"/>
        </w:rPr>
        <w:t>]</w:t>
      </w:r>
      <w:r w:rsidR="00360046" w:rsidRPr="193AE7EB">
        <w:rPr>
          <w:rFonts w:eastAsiaTheme="minorEastAsia"/>
        </w:rPr>
        <w:t xml:space="preserve"> containing fraction of </w:t>
      </w:r>
      <w:r w:rsidR="004A3FD8" w:rsidRPr="193AE7EB">
        <w:rPr>
          <w:rFonts w:eastAsiaTheme="minorEastAsia"/>
        </w:rPr>
        <w:t>five organic compounds</w:t>
      </w:r>
      <w:r w:rsidR="00360046" w:rsidRPr="193AE7EB">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193AE7EB">
        <w:rPr>
          <w:rFonts w:eastAsiaTheme="minorEastAsia"/>
        </w:rPr>
        <w:t xml:space="preserve"> is a column </w:t>
      </w:r>
      <w:r w:rsidR="00FB762B" w:rsidRPr="193AE7EB">
        <w:rPr>
          <w:rFonts w:eastAsiaTheme="minorEastAsia"/>
        </w:rPr>
        <w:t>vector of size [</w:t>
      </w:r>
      <m:oMath>
        <m:r>
          <w:rPr>
            <w:rFonts w:ascii="Cambria Math" w:eastAsiaTheme="minorEastAsia" w:hAnsi="Cambria Math"/>
          </w:rPr>
          <m:t>7×1</m:t>
        </m:r>
      </m:oMath>
      <w:r w:rsidR="00FB762B" w:rsidRPr="193AE7EB">
        <w:rPr>
          <w:rFonts w:eastAsiaTheme="minorEastAsia"/>
        </w:rPr>
        <w:t xml:space="preserve">] containing observed </w:t>
      </w:r>
      <w:r w:rsidR="005435CB">
        <w:t xml:space="preserve">integrated values of seven </w:t>
      </w:r>
      <w:r w:rsidR="005435CB" w:rsidRPr="002524D7">
        <w:t>chemical shift regions</w:t>
      </w:r>
      <w:r w:rsidR="005435CB">
        <w:t xml:space="preserve"> of litter sample</w:t>
      </w:r>
      <w:r w:rsidR="008C6EDC">
        <w:t xml:space="preserve">. Equation (1) is solved for </w:t>
      </w:r>
      <m:oMath>
        <m:r>
          <w:rPr>
            <w:rFonts w:ascii="Cambria Math" w:hAnsi="Cambria Math"/>
          </w:rPr>
          <m:t>x</m:t>
        </m:r>
      </m:oMath>
      <w:r w:rsidR="008C6EDC" w:rsidRPr="193AE7EB">
        <w:rPr>
          <w:rFonts w:eastAsiaTheme="minorEastAsia"/>
        </w:rPr>
        <w:t xml:space="preserve"> </w:t>
      </w:r>
      <w:r w:rsidR="008C6EDC">
        <w:t xml:space="preserve">using </w:t>
      </w:r>
      <w:r w:rsidR="00B8544F">
        <w:t>total C and N</w:t>
      </w:r>
      <w:r w:rsidR="00E97211">
        <w:t xml:space="preserve"> concentration of litter as constraints</w:t>
      </w:r>
      <w:r w:rsidR="00535277">
        <w:t xml:space="preserve"> to conserve </w:t>
      </w:r>
      <w:r w:rsidR="00A025C0">
        <w:t xml:space="preserve">mass balance. </w:t>
      </w:r>
      <w:r w:rsidR="00D70BBE">
        <w:t xml:space="preserve">If </w:t>
      </w:r>
      <w:r w:rsidR="003B4FB6">
        <w:t>C</w:t>
      </w:r>
      <w:r w:rsidR="00D70BBE">
        <w:t xml:space="preserve">N </w:t>
      </w:r>
      <w:r w:rsidR="00A5746C">
        <w:t>ratio</w:t>
      </w:r>
      <w:r w:rsidR="00045866">
        <w:t xml:space="preserve"> (</w:t>
      </w:r>
      <w:proofErr w:type="spellStart"/>
      <w:r w:rsidR="00045866">
        <w:t>gN</w:t>
      </w:r>
      <w:proofErr w:type="spellEnd"/>
      <w:r w:rsidR="004C65E1">
        <w:t xml:space="preserve"> </w:t>
      </w:r>
      <w:r w:rsidR="00045866">
        <w:t>/g</w:t>
      </w:r>
      <w:r w:rsidR="00C62885">
        <w:t>C</w:t>
      </w:r>
      <w:r w:rsidR="00045866">
        <w:t>)</w:t>
      </w:r>
      <w:r w:rsidR="00D70BBE">
        <w:t xml:space="preserve"> of plant litter </w:t>
      </w:r>
      <w:r w:rsidR="00CF6473">
        <w:t>was reported</w:t>
      </w:r>
      <w:r w:rsidR="00D70BBE">
        <w:t xml:space="preserve">, then </w:t>
      </w:r>
      <w:r w:rsidR="00A025C0">
        <w:t>protein fraction</w:t>
      </w:r>
      <w:r w:rsidR="00D70BBE">
        <w:t xml:space="preserve"> </w:t>
      </w:r>
      <w:r w:rsidR="00330AB1">
        <w:t>is</w:t>
      </w:r>
      <w:r w:rsidR="00D70BBE">
        <w:t xml:space="preserve"> constrained </w:t>
      </w:r>
      <w:r w:rsidR="00CB3C40">
        <w:t xml:space="preserve">using 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C:N</m:t>
            </m:r>
          </m:den>
        </m:f>
        <m:r>
          <w:rPr>
            <w:rFonts w:ascii="Cambria Math" w:eastAsiaTheme="minorEastAsia" w:hAnsi="Cambria Math"/>
          </w:rPr>
          <m:t>,</m:t>
        </m:r>
      </m:oMath>
      <w:r w:rsidR="005F3C65" w:rsidRPr="193AE7EB">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193AE7EB">
        <w:rPr>
          <w:rFonts w:eastAsiaTheme="minorEastAsia"/>
        </w:rPr>
        <w:t xml:space="preserve"> is the CN ratio of proteins</w:t>
      </w:r>
      <w:r w:rsidR="00F86924">
        <w:rPr>
          <w:rFonts w:eastAsiaTheme="minorEastAsia"/>
        </w:rPr>
        <w:t>—indicating total N content of litter is in proteins</w:t>
      </w:r>
      <w:r w:rsidR="005F3C65" w:rsidRPr="193AE7EB">
        <w:rPr>
          <w:rFonts w:eastAsiaTheme="minorEastAsia"/>
        </w:rPr>
        <w:t xml:space="preserve">. </w:t>
      </w:r>
      <w:r w:rsidR="00890156">
        <w:t xml:space="preserve">For more details on </w:t>
      </w:r>
      <w:r w:rsidR="00024B73">
        <w:t>m</w:t>
      </w:r>
      <w:r w:rsidR="00024B73" w:rsidRPr="005253B5">
        <w:t>olecular mixing model</w:t>
      </w:r>
      <w:r w:rsidR="00024B73">
        <w:t xml:space="preserve"> see Chakrawal et al 2024 (in preparation)</w:t>
      </w:r>
      <w:r w:rsidR="00DA59D3">
        <w:t xml:space="preserve">. </w:t>
      </w:r>
      <w:r w:rsidR="00E1036B">
        <w:t xml:space="preserve">The molecular mixing model is used at each time point to convert </w:t>
      </w:r>
      <w:r w:rsidR="005B13EB">
        <w:t xml:space="preserve">NMR </w:t>
      </w:r>
      <w:r w:rsidR="005B13EB" w:rsidRPr="002524D7">
        <w:t>chemical shift</w:t>
      </w:r>
      <w:r w:rsidR="005B13EB">
        <w:t xml:space="preserve"> data to C fraction of </w:t>
      </w:r>
      <w:r w:rsidR="008E506B">
        <w:t>carbohydrates, proteins, lignin, lipids, and carbonyls</w:t>
      </w:r>
      <w:r w:rsidR="00BF345E">
        <w:t xml:space="preserve"> which can be converted into mass unit (gC) multiplying by the </w:t>
      </w:r>
      <w:r w:rsidR="00A15089">
        <w:t>total litter C (gC).</w:t>
      </w:r>
      <w:r w:rsidR="00652A91">
        <w:t xml:space="preserve"> </w:t>
      </w:r>
      <w:r w:rsidR="000650F3">
        <w:t xml:space="preserve">We used </w:t>
      </w:r>
      <w:proofErr w:type="spellStart"/>
      <w:r w:rsidR="00995DAC" w:rsidRPr="00995DAC">
        <w:lastRenderedPageBreak/>
        <w:t>scipy.optimize</w:t>
      </w:r>
      <w:r w:rsidR="00995DAC">
        <w:t>.minimize</w:t>
      </w:r>
      <w:proofErr w:type="spellEnd"/>
      <w:r w:rsidR="00995DAC">
        <w:t xml:space="preserve"> function with mass balance constraints to solve for </w:t>
      </w:r>
      <m:oMath>
        <m:r>
          <m:rPr>
            <m:sty m:val="bi"/>
          </m:rPr>
          <w:rPr>
            <w:rFonts w:ascii="Cambria Math" w:hAnsi="Cambria Math"/>
          </w:rPr>
          <m:t>x</m:t>
        </m:r>
      </m:oMath>
      <w:r w:rsidR="001059C1" w:rsidRPr="00736626">
        <w:rPr>
          <w:rFonts w:eastAsiaTheme="minorEastAsia"/>
        </w:rPr>
        <w:t xml:space="preserve">. </w:t>
      </w:r>
      <w:r w:rsidR="001059C1" w:rsidRPr="004E51C0">
        <w:rPr>
          <w:rFonts w:eastAsiaTheme="minorEastAsia"/>
        </w:rPr>
        <w:t>To</w:t>
      </w:r>
      <w:r w:rsidR="001059C1">
        <w:rPr>
          <w:rFonts w:eastAsiaTheme="minorEastAsia"/>
          <w:b/>
          <w:bCs/>
        </w:rPr>
        <w:t xml:space="preserve"> </w:t>
      </w:r>
      <w:r w:rsidR="001059C1">
        <w:rPr>
          <w:rFonts w:eastAsiaTheme="minorEastAsia"/>
        </w:rPr>
        <w:t xml:space="preserve">assess molecular mixing model </w:t>
      </w:r>
      <w:r w:rsidR="006159BB">
        <w:rPr>
          <w:rFonts w:eastAsiaTheme="minorEastAsia"/>
        </w:rPr>
        <w:t>performance,</w:t>
      </w:r>
      <w:r w:rsidR="001059C1">
        <w:rPr>
          <w:rFonts w:eastAsiaTheme="minorEastAsia"/>
        </w:rPr>
        <w:t xml:space="preserve"> we calculated </w:t>
      </w:r>
      <w:r w:rsidR="00967C9E">
        <w:rPr>
          <w:rFonts w:eastAsiaTheme="minorEastAsia"/>
        </w:rPr>
        <w:t>R-squared and root mean squared</w:t>
      </w:r>
      <w:r w:rsidR="00B92A8F">
        <w:rPr>
          <w:rFonts w:eastAsiaTheme="minorEastAsia"/>
        </w:rPr>
        <w:t xml:space="preserve"> (</w:t>
      </w:r>
      <w:r w:rsidR="00245C28">
        <w:rPr>
          <w:rFonts w:eastAsiaTheme="minorEastAsia"/>
        </w:rPr>
        <w:t>RMSE</w:t>
      </w:r>
      <w:r w:rsidR="00B92A8F">
        <w:rPr>
          <w:rFonts w:eastAsiaTheme="minorEastAsia"/>
        </w:rPr>
        <w:t>)</w:t>
      </w:r>
      <w:r w:rsidR="00967C9E">
        <w:rPr>
          <w:rFonts w:eastAsiaTheme="minorEastAsia"/>
        </w:rPr>
        <w:t xml:space="preserve"> values as goodness of fit metrices</w:t>
      </w:r>
      <w:r w:rsidR="001059C1">
        <w:rPr>
          <w:rFonts w:eastAsiaTheme="minorEastAsia"/>
        </w:rPr>
        <w:t xml:space="preserve"> between observed NMR of litter and estimated NMR calculated using estimated </w:t>
      </w:r>
      <m:oMath>
        <m:r>
          <m:rPr>
            <m:sty m:val="bi"/>
          </m:rPr>
          <w:rPr>
            <w:rFonts w:ascii="Cambria Math" w:eastAsiaTheme="minorEastAsia" w:hAnsi="Cambria Math"/>
          </w:rPr>
          <m:t>x</m:t>
        </m:r>
      </m:oMath>
      <w:r w:rsidR="009D4DA5">
        <w:rPr>
          <w:rFonts w:eastAsiaTheme="minorEastAsia"/>
          <w:b/>
          <w:bCs/>
        </w:rPr>
        <w:t xml:space="preserve"> </w:t>
      </w:r>
      <w:r w:rsidR="009D4DA5" w:rsidRPr="009D4DA5">
        <w:rPr>
          <w:rFonts w:eastAsiaTheme="minorEastAsia"/>
        </w:rPr>
        <w:t>(</w:t>
      </w:r>
      <w:r w:rsidR="009D4DA5">
        <w:rPr>
          <w:rFonts w:eastAsiaTheme="minorEastAsia"/>
        </w:rPr>
        <w:t xml:space="preserve">Figure </w:t>
      </w:r>
      <w:r w:rsidR="00521688">
        <w:rPr>
          <w:rFonts w:eastAsiaTheme="minorEastAsia"/>
        </w:rPr>
        <w:t>2</w:t>
      </w:r>
      <w:r w:rsidR="00E554C1">
        <w:rPr>
          <w:rFonts w:eastAsiaTheme="minorEastAsia"/>
        </w:rPr>
        <w:t>B</w:t>
      </w:r>
      <w:r w:rsidR="009D4DA5" w:rsidRPr="009D4DA5">
        <w:rPr>
          <w:rFonts w:eastAsiaTheme="minorEastAsia"/>
        </w:rPr>
        <w:t>)</w:t>
      </w:r>
      <w:r w:rsidR="001059C1" w:rsidRPr="009D4DA5">
        <w:rPr>
          <w:rFonts w:eastAsiaTheme="minorEastAsia"/>
        </w:rPr>
        <w:t>.</w:t>
      </w:r>
    </w:p>
    <w:p w14:paraId="1E6B1CE7" w14:textId="4C478E43" w:rsidR="00D155B3" w:rsidRDefault="00654206" w:rsidP="00046D5D">
      <w:pPr>
        <w:pStyle w:val="Heading2"/>
      </w:pPr>
      <w:r>
        <w:t xml:space="preserve">Litter </w:t>
      </w:r>
      <w:r w:rsidR="00DE36C6">
        <w:t>decomposition model</w:t>
      </w:r>
    </w:p>
    <w:p w14:paraId="14518197" w14:textId="77777777" w:rsidR="009C15B0" w:rsidRDefault="000E33A5" w:rsidP="193AE7EB">
      <w:pPr>
        <w:rPr>
          <w:rFonts w:eastAsiaTheme="minorEastAsia"/>
        </w:rPr>
      </w:pPr>
      <w:r w:rsidRPr="000E33A5">
        <w:t xml:space="preserve">We developed a litter decomposition model </w:t>
      </w:r>
      <w:r w:rsidR="00D92056">
        <w:t>for</w:t>
      </w:r>
      <w:r w:rsidRPr="000E33A5">
        <w:t xml:space="preserve"> simulating the dynamics of </w:t>
      </w:r>
      <w:r w:rsidR="007167D8">
        <w:t>C</w:t>
      </w:r>
      <w:r w:rsidRPr="000E33A5">
        <w:t xml:space="preserve"> and nitrogen (N) within five distinct pools representing organic compounds</w:t>
      </w:r>
      <w:r w:rsidR="00EE7544">
        <w:t xml:space="preserve"> as </w:t>
      </w:r>
      <w:r w:rsidRPr="000E33A5">
        <w:t xml:space="preserve">identified </w:t>
      </w:r>
      <w:r w:rsidR="00EE7544">
        <w:t>from</w:t>
      </w:r>
      <w:r w:rsidR="004625B2">
        <w:t xml:space="preserve"> the</w:t>
      </w:r>
      <w:r w:rsidRPr="000E33A5">
        <w:t xml:space="preserve"> molecular mixing model </w:t>
      </w:r>
      <w:r w:rsidR="00D126BD">
        <w:t xml:space="preserve">using </w:t>
      </w:r>
      <w:r w:rsidRPr="000E33A5">
        <w:t>NMR data</w:t>
      </w:r>
      <w:r w:rsidR="00376207">
        <w:t xml:space="preserve"> (</w:t>
      </w:r>
      <w:r w:rsidR="00376207" w:rsidRPr="193AE7EB">
        <w:rPr>
          <w:b/>
          <w:bCs/>
        </w:rPr>
        <w:fldChar w:fldCharType="begin"/>
      </w:r>
      <w:r w:rsidR="00376207">
        <w:instrText xml:space="preserve"> REF _Ref162541653 \h </w:instrText>
      </w:r>
      <w:r w:rsidR="00376207" w:rsidRPr="193AE7EB">
        <w:rPr>
          <w:b/>
          <w:bCs/>
        </w:rPr>
      </w:r>
      <w:r w:rsidR="00376207" w:rsidRPr="193AE7EB">
        <w:rPr>
          <w:b/>
          <w:bCs/>
        </w:rPr>
        <w:fldChar w:fldCharType="separate"/>
      </w:r>
      <w:r w:rsidR="00EB4E02">
        <w:t xml:space="preserve">Figure </w:t>
      </w:r>
      <w:r w:rsidR="00EB4E02">
        <w:rPr>
          <w:noProof/>
        </w:rPr>
        <w:t>1</w:t>
      </w:r>
      <w:r w:rsidR="00376207" w:rsidRPr="193AE7EB">
        <w:rPr>
          <w:b/>
          <w:bCs/>
        </w:rPr>
        <w:fldChar w:fldCharType="end"/>
      </w:r>
      <w:r w:rsidR="00376207" w:rsidRPr="193AE7EB">
        <w:t>B</w:t>
      </w:r>
      <w:r w:rsidR="00376207">
        <w:t>)</w:t>
      </w:r>
      <w:r w:rsidRPr="000E33A5">
        <w:t>.</w:t>
      </w:r>
      <w:r w:rsidR="00B70D45">
        <w:t xml:space="preserve"> </w:t>
      </w:r>
      <w:r w:rsidR="00C70D6B">
        <w:t xml:space="preserve">We assumed first order kinetics for the uptake </w:t>
      </w:r>
      <w:r w:rsidR="000237DD">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t xml:space="preserve">) </w:t>
      </w:r>
      <w:r w:rsidR="00C70D6B">
        <w:t>of each pool</w:t>
      </w:r>
      <w:r w:rsidR="007B7ACD">
        <w:t xml:space="preserve">, </w:t>
      </w:r>
      <w:r w:rsidR="007B7ACD" w:rsidRPr="007B7ACD">
        <w:t>which is reasonable when using coarse resolution data spanning months-to-years</w:t>
      </w:r>
      <w:r w:rsidR="00967282">
        <w:t>.</w:t>
      </w:r>
      <w:r w:rsidR="005832D3">
        <w:t xml:space="preserve"> The protection effect of lignin on carbohydrates and proteins is implemented using a </w:t>
      </w:r>
      <w:r w:rsidR="003C3E7B">
        <w:t xml:space="preserve">sigmoidal </w:t>
      </w:r>
      <w:r w:rsidR="005832D3">
        <w:t xml:space="preserve">function </w:t>
      </w:r>
      <w:r w:rsidR="008004F1">
        <w:t>(</w:t>
      </w:r>
      <m:oMath>
        <m:r>
          <w:rPr>
            <w:rFonts w:ascii="Cambria Math" w:hAnsi="Cambria Math"/>
          </w:rPr>
          <m:t>p</m:t>
        </m:r>
      </m:oMath>
      <w:r w:rsidR="008004F1">
        <w:t xml:space="preserve">) </w:t>
      </w:r>
      <w:r w:rsidR="0003677F">
        <w:t>that decreas</w:t>
      </w:r>
      <w:r w:rsidR="000C6E70">
        <w:t>es</w:t>
      </w:r>
      <w:r w:rsidR="0003677F">
        <w:t xml:space="preserve"> </w:t>
      </w:r>
      <w:r w:rsidR="005832D3">
        <w:t xml:space="preserve">with </w:t>
      </w:r>
      <w:r w:rsidR="000C6E70">
        <w:t xml:space="preserve">increasing </w:t>
      </w:r>
      <w:r w:rsidR="003B114A">
        <w:t xml:space="preserve">fraction of lignin similar to </w:t>
      </w:r>
      <w:r w:rsidR="006E74F3">
        <w:t xml:space="preserve">Chakrawal et al. </w:t>
      </w:r>
      <w:r w:rsidR="006E74F3">
        <w:fldChar w:fldCharType="begin"/>
      </w:r>
      <w:r w:rsidR="005E18F5">
        <w:instrText xml:space="preserve"> ADDIN ZOTERO_ITEM CSL_CITATION {"citationID":"IRozwS69","properties":{"formattedCitation":"(2024)","plainCitation":"(2024)","noteIndex":0},"citationItems":[{"id":8762,"uris":["http://zotero.org/users/5408042/items/YYJUMP3T"],"itemData":{"id":8762,"type":"article-journal","abstract":"A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6E74F3">
        <w:fldChar w:fldCharType="separate"/>
      </w:r>
      <w:r w:rsidR="006D3992" w:rsidRPr="006D3992">
        <w:rPr>
          <w:rFonts w:ascii="Calibri" w:hAnsi="Calibri" w:cs="Calibri"/>
        </w:rPr>
        <w:t>(2024)</w:t>
      </w:r>
      <w:r w:rsidR="006E74F3">
        <w:fldChar w:fldCharType="end"/>
      </w:r>
      <w:r w:rsidR="006E74F3">
        <w:t xml:space="preserve">. </w:t>
      </w:r>
      <w:r w:rsidR="008D40B9">
        <w:t>Further, we assumed that</w:t>
      </w:r>
      <w:r w:rsidR="00CD19A6">
        <w:t xml:space="preserve"> assimilated </w:t>
      </w:r>
      <w:r w:rsidR="00DF5BC2">
        <w:t>substrate</w:t>
      </w:r>
      <w:r w:rsidR="008D40B9">
        <w:t>s</w:t>
      </w:r>
      <w:r w:rsidR="00DF5BC2">
        <w:t xml:space="preserve"> </w:t>
      </w:r>
      <w:r w:rsidR="008D40B9">
        <w:t>can be</w:t>
      </w:r>
      <w:r w:rsidR="00DF5BC2">
        <w:t xml:space="preserve"> used for growth and maintenance </w:t>
      </w:r>
      <w:r w:rsidR="008D40B9">
        <w:t xml:space="preserve">at a maximum </w:t>
      </w:r>
      <w:r w:rsidR="007167D8">
        <w:t>C</w:t>
      </w:r>
      <w:r w:rsidR="008D40B9">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193AE7EB">
        <w:rPr>
          <w:rFonts w:eastAsiaTheme="minorEastAsia"/>
        </w:rPr>
        <w:t>).</w:t>
      </w:r>
      <w:r w:rsidR="00B91540" w:rsidRPr="193AE7EB">
        <w:rPr>
          <w:rFonts w:eastAsiaTheme="minorEastAsia"/>
        </w:rPr>
        <w:t xml:space="preserve"> The maximum CUE decreases </w:t>
      </w:r>
      <w:r w:rsidR="00654578" w:rsidRPr="00654578">
        <w:rPr>
          <w:rFonts w:eastAsiaTheme="minorEastAsia"/>
        </w:rPr>
        <w:t>with increasing decay constant for the lignin fraction</w:t>
      </w:r>
      <w:r w:rsidR="00654578">
        <w:rPr>
          <w:rFonts w:eastAsiaTheme="minorEastAsia"/>
        </w:rPr>
        <w:t xml:space="preserve"> </w:t>
      </w:r>
      <w:r w:rsidR="00F06F24" w:rsidRPr="193AE7EB">
        <w:rPr>
          <w:rFonts w:eastAsiaTheme="minorEastAsia"/>
        </w:rPr>
        <w:t>i</w:t>
      </w:r>
      <w:r w:rsidR="00644418" w:rsidRPr="193AE7EB">
        <w:rPr>
          <w:rFonts w:eastAsiaTheme="minorEastAsia"/>
        </w:rPr>
        <w:t xml:space="preserve">n the case of model accounting for the </w:t>
      </w:r>
      <w:r w:rsidR="004226DF" w:rsidRPr="193AE7EB">
        <w:rPr>
          <w:rFonts w:eastAsiaTheme="minorEastAsia"/>
        </w:rPr>
        <w:t>investment into oxidative enzyme production</w:t>
      </w:r>
      <w:r w:rsidR="00E33B13" w:rsidRPr="193AE7EB">
        <w:rPr>
          <w:rFonts w:eastAsiaTheme="minorEastAsia"/>
        </w:rPr>
        <w:t xml:space="preserve"> </w:t>
      </w:r>
      <w:r w:rsidR="00E33B13" w:rsidRPr="193AE7EB">
        <w:rPr>
          <w:rFonts w:eastAsiaTheme="minorEastAsia"/>
        </w:rPr>
        <w:fldChar w:fldCharType="begin"/>
      </w:r>
      <w:r w:rsidR="00E33B13" w:rsidRPr="193AE7EB">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D."}],"accessed":{"date-parts":[["2021",6,10]]},"issued":{"date-parts":[["2021"]]}}}],"schema":"https://github.com/citation-style-language/schema/raw/master/csl-citation.json"} </w:instrText>
      </w:r>
      <w:r w:rsidR="00E33B13" w:rsidRPr="193AE7EB">
        <w:rPr>
          <w:rFonts w:eastAsiaTheme="minorEastAsia"/>
        </w:rPr>
        <w:fldChar w:fldCharType="separate"/>
      </w:r>
      <w:r w:rsidR="006D3992" w:rsidRPr="006D3992">
        <w:rPr>
          <w:rFonts w:ascii="Calibri" w:hAnsi="Calibri" w:cs="Calibri"/>
        </w:rPr>
        <w:t>(Manzoni et al., 2021)</w:t>
      </w:r>
      <w:r w:rsidR="00E33B13" w:rsidRPr="193AE7EB">
        <w:rPr>
          <w:rFonts w:eastAsiaTheme="minorEastAsia"/>
        </w:rPr>
        <w:fldChar w:fldCharType="end"/>
      </w:r>
      <w:r w:rsidR="00B61AD0" w:rsidRPr="193AE7EB">
        <w:rPr>
          <w:rFonts w:eastAsiaTheme="minorEastAsia"/>
        </w:rPr>
        <w:t xml:space="preserve">. </w:t>
      </w:r>
    </w:p>
    <w:p w14:paraId="21C3905C" w14:textId="68E00B78" w:rsidR="00E15A2A" w:rsidRDefault="00F95D91" w:rsidP="193AE7EB">
      <w:pPr>
        <w:rPr>
          <w:rFonts w:eastAsiaTheme="minorEastAsia"/>
        </w:rPr>
      </w:pPr>
      <w:r w:rsidRPr="193AE7EB">
        <w:rPr>
          <w:rFonts w:eastAsiaTheme="minorEastAsia"/>
        </w:rPr>
        <w:t>Under N</w:t>
      </w:r>
      <w:r w:rsidR="0040D5D7" w:rsidRPr="193AE7EB">
        <w:rPr>
          <w:rFonts w:eastAsiaTheme="minorEastAsia"/>
        </w:rPr>
        <w:t>-</w:t>
      </w:r>
      <w:r w:rsidRPr="193AE7EB">
        <w:rPr>
          <w:rFonts w:eastAsiaTheme="minorEastAsia"/>
        </w:rPr>
        <w:t>limit</w:t>
      </w:r>
      <w:r w:rsidR="3BA754E1" w:rsidRPr="193AE7EB">
        <w:rPr>
          <w:rFonts w:eastAsiaTheme="minorEastAsia"/>
        </w:rPr>
        <w:t>ed</w:t>
      </w:r>
      <w:r w:rsidRPr="193AE7EB">
        <w:rPr>
          <w:rFonts w:eastAsiaTheme="minorEastAsia"/>
        </w:rPr>
        <w:t xml:space="preserve"> conditions</w:t>
      </w:r>
      <w:r w:rsidR="00024F37" w:rsidRPr="193AE7EB">
        <w:rPr>
          <w:rFonts w:eastAsiaTheme="minorEastAsia"/>
        </w:rPr>
        <w:t>, w</w:t>
      </w:r>
      <w:r w:rsidRPr="193AE7EB">
        <w:rPr>
          <w:rFonts w:eastAsiaTheme="minorEastAsia"/>
        </w:rPr>
        <w:t>e</w:t>
      </w:r>
      <w:r w:rsidR="00154CCB">
        <w:rPr>
          <w:rFonts w:eastAsiaTheme="minorEastAsia"/>
        </w:rPr>
        <w:t xml:space="preserve"> consider two alternative strategies: i)</w:t>
      </w:r>
      <w:r w:rsidR="00D27CC9" w:rsidRPr="00D27CC9">
        <w:rPr>
          <w:rFonts w:eastAsiaTheme="minorEastAsia"/>
        </w:rPr>
        <w:t xml:space="preserve"> </w:t>
      </w:r>
      <w:r w:rsidR="00D27CC9">
        <w:rPr>
          <w:rFonts w:eastAsiaTheme="minorEastAsia"/>
        </w:rPr>
        <w:t>microorganisms preferentially retain N when they senesce (Manzoni et al. 2021)</w:t>
      </w:r>
      <w:r w:rsidRPr="193AE7EB">
        <w:rPr>
          <w:rFonts w:eastAsiaTheme="minorEastAsia"/>
        </w:rPr>
        <w:t xml:space="preserve"> </w:t>
      </w:r>
      <w:r w:rsidR="00D27CC9">
        <w:rPr>
          <w:rFonts w:eastAsiaTheme="minorEastAsia"/>
        </w:rPr>
        <w:t xml:space="preserve">or ii) </w:t>
      </w:r>
      <w:r w:rsidRPr="193AE7EB">
        <w:rPr>
          <w:rFonts w:eastAsiaTheme="minorEastAsia"/>
        </w:rPr>
        <w:t>microorganism</w:t>
      </w:r>
      <w:r w:rsidR="00154CCB">
        <w:rPr>
          <w:rFonts w:eastAsiaTheme="minorEastAsia"/>
        </w:rPr>
        <w:t>s</w:t>
      </w:r>
      <w:r w:rsidRPr="193AE7EB">
        <w:rPr>
          <w:rFonts w:eastAsiaTheme="minorEastAsia"/>
        </w:rPr>
        <w:t xml:space="preserve"> regulate their CUE resulting in overflow respiration</w:t>
      </w:r>
      <w:r w:rsidR="03E04DBB" w:rsidRPr="193AE7EB">
        <w:rPr>
          <w:rFonts w:eastAsiaTheme="minorEastAsia"/>
        </w:rPr>
        <w:t>, resulting in decreased CUE</w:t>
      </w:r>
      <w:r w:rsidR="003239B3" w:rsidRPr="193AE7EB">
        <w:rPr>
          <w:rFonts w:eastAsiaTheme="minorEastAsia"/>
        </w:rPr>
        <w:t xml:space="preserve"> </w:t>
      </w:r>
      <w:r w:rsidR="003239B3" w:rsidRPr="193AE7EB">
        <w:rPr>
          <w:rFonts w:eastAsiaTheme="minorEastAsia"/>
        </w:rPr>
        <w:fldChar w:fldCharType="begin"/>
      </w:r>
      <w:r w:rsidR="002E07B9">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N."}],"issued":{"date-parts":[["2003"]]}}}],"schema":"https://github.com/citation-style-language/schema/raw/master/csl-citation.json"} </w:instrText>
      </w:r>
      <w:r w:rsidR="003239B3" w:rsidRPr="193AE7EB">
        <w:rPr>
          <w:rFonts w:eastAsiaTheme="minorEastAsia"/>
        </w:rPr>
        <w:fldChar w:fldCharType="separate"/>
      </w:r>
      <w:r w:rsidR="002E07B9" w:rsidRPr="002E07B9">
        <w:rPr>
          <w:rFonts w:ascii="Calibri" w:hAnsi="Calibri" w:cs="Calibri"/>
        </w:rPr>
        <w:t>(Schimel and Weintraub, 2003)</w:t>
      </w:r>
      <w:r w:rsidR="003239B3" w:rsidRPr="193AE7EB">
        <w:rPr>
          <w:rFonts w:eastAsiaTheme="minorEastAsia"/>
        </w:rPr>
        <w:fldChar w:fldCharType="end"/>
      </w:r>
      <w:r w:rsidR="00154CCB">
        <w:rPr>
          <w:rFonts w:eastAsiaTheme="minorEastAsia"/>
        </w:rPr>
        <w:t xml:space="preserve">. </w:t>
      </w:r>
      <w:r w:rsidR="0008265F" w:rsidRPr="193AE7EB">
        <w:rPr>
          <w:rFonts w:eastAsiaTheme="minorEastAsia"/>
        </w:rPr>
        <w:t>Further</w:t>
      </w:r>
      <w:r w:rsidR="00D27CC9">
        <w:rPr>
          <w:rFonts w:eastAsiaTheme="minorEastAsia"/>
        </w:rPr>
        <w:t>more</w:t>
      </w:r>
      <w:r w:rsidR="0008265F" w:rsidRPr="193AE7EB">
        <w:rPr>
          <w:rFonts w:eastAsiaTheme="minorEastAsia"/>
        </w:rPr>
        <w:t xml:space="preserve">, we assume that microorganisms grow in a quasi-steady state </w:t>
      </w:r>
      <w:r w:rsidR="00231D91" w:rsidRPr="193AE7EB">
        <w:rPr>
          <w:rFonts w:eastAsiaTheme="minorEastAsia"/>
        </w:rPr>
        <w:t>condition</w:t>
      </w:r>
      <w:r w:rsidR="47015323" w:rsidRPr="193AE7EB">
        <w:rPr>
          <w:rFonts w:eastAsiaTheme="minorEastAsia"/>
        </w:rPr>
        <w:t>,</w:t>
      </w:r>
      <w:r w:rsidR="00231D91" w:rsidRPr="193AE7EB">
        <w:rPr>
          <w:rFonts w:eastAsiaTheme="minorEastAsia"/>
        </w:rPr>
        <w:t xml:space="preserve"> </w:t>
      </w:r>
      <w:r w:rsidR="0008265F" w:rsidRPr="193AE7EB">
        <w:rPr>
          <w:rFonts w:eastAsiaTheme="minorEastAsia"/>
        </w:rPr>
        <w:t>meaning their growth rate equals mortality rate. The necromass is recycled into various organic compound classes according to its composition</w:t>
      </w:r>
      <w:r w:rsidR="00D0571E">
        <w:rPr>
          <w:rFonts w:eastAsiaTheme="minorEastAsia"/>
        </w:rPr>
        <w:t xml:space="preserve"> according to </w:t>
      </w:r>
      <w:r w:rsidR="00054532" w:rsidRPr="193AE7EB">
        <w:rPr>
          <w:rFonts w:eastAsiaTheme="minorEastAsia"/>
        </w:rPr>
        <w:t>fixed</w:t>
      </w:r>
      <w:r w:rsidR="00054532">
        <w:rPr>
          <w:rFonts w:eastAsiaTheme="minorEastAsia"/>
        </w:rPr>
        <w:t xml:space="preserve"> fractions</w:t>
      </w:r>
      <w:r w:rsidR="00D0571E">
        <w:rPr>
          <w:rFonts w:eastAsiaTheme="minorEastAsia"/>
        </w:rPr>
        <w:t xml:space="preserve"> under C limited conditions, or with variable fractions under N limited conditions when strategy i) is adopted</w:t>
      </w:r>
      <w:r w:rsidR="00054532">
        <w:rPr>
          <w:rFonts w:eastAsiaTheme="minorEastAsia"/>
        </w:rPr>
        <w:t>.</w:t>
      </w:r>
    </w:p>
    <w:p w14:paraId="5E392C2F" w14:textId="70296EAB" w:rsidR="00C70D6B" w:rsidRDefault="005F734B" w:rsidP="00B61AD0">
      <w:pPr>
        <w:rPr>
          <w:rFonts w:eastAsiaTheme="minorEastAsia"/>
        </w:rPr>
      </w:pPr>
      <w:r>
        <w:rPr>
          <w:rFonts w:eastAsiaTheme="minorEastAsia"/>
        </w:rPr>
        <w:t xml:space="preserve">Based on these, we can write the mass balance </w:t>
      </w:r>
      <w:r w:rsidR="0086236B">
        <w:rPr>
          <w:rFonts w:eastAsiaTheme="minorEastAsia"/>
        </w:rPr>
        <w:t xml:space="preserve">equation </w:t>
      </w:r>
      <w:r>
        <w:rPr>
          <w:rFonts w:eastAsiaTheme="minorEastAsia"/>
        </w:rPr>
        <w:t xml:space="preserve">for </w:t>
      </w:r>
      <w:r w:rsidR="0086236B">
        <w:rPr>
          <w:rFonts w:eastAsiaTheme="minorEastAsia"/>
        </w:rPr>
        <w:t>each organic compound</w:t>
      </w:r>
      <w:r w:rsidR="008B7456">
        <w:rPr>
          <w:rFonts w:eastAsiaTheme="minorEastAsia"/>
        </w:rPr>
        <w:t xml:space="preserve"> as follows,</w:t>
      </w:r>
      <w:r w:rsidR="0086236B">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365EC3" w14:paraId="03B3262F" w14:textId="77777777" w:rsidTr="00D44CAD">
        <w:trPr>
          <w:trHeight w:val="568"/>
        </w:trPr>
        <w:tc>
          <w:tcPr>
            <w:tcW w:w="355" w:type="dxa"/>
          </w:tcPr>
          <w:p w14:paraId="2B48E0DD" w14:textId="77777777" w:rsidR="00384335" w:rsidRPr="00365EC3" w:rsidRDefault="00384335" w:rsidP="00096F3E">
            <w:pPr>
              <w:spacing w:line="360" w:lineRule="auto"/>
            </w:pPr>
          </w:p>
        </w:tc>
        <w:tc>
          <w:tcPr>
            <w:tcW w:w="8524" w:type="dxa"/>
          </w:tcPr>
          <w:p w14:paraId="25E74D09" w14:textId="6097AEE9" w:rsidR="00384335" w:rsidRPr="00365EC3"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28C0C159" w:rsidR="00384335" w:rsidRPr="00365EC3" w:rsidRDefault="00384335" w:rsidP="00096F3E">
            <w:pPr>
              <w:spacing w:line="360" w:lineRule="auto"/>
            </w:pPr>
            <w:bookmarkStart w:id="72" w:name="Ceq"/>
            <w:r w:rsidRPr="00365EC3">
              <w:t>(</w:t>
            </w:r>
            <w:fldSimple w:instr="SEQ Eq \* MERGEFORMAT">
              <w:r w:rsidR="00EB4E02">
                <w:rPr>
                  <w:noProof/>
                </w:rPr>
                <w:t>2</w:t>
              </w:r>
            </w:fldSimple>
            <w:r w:rsidRPr="00365EC3">
              <w:t>)</w:t>
            </w:r>
            <w:bookmarkEnd w:id="72"/>
            <w:r w:rsidRPr="00365EC3">
              <w:fldChar w:fldCharType="begin"/>
            </w:r>
            <w:r w:rsidRPr="00365EC3">
              <w:instrText xml:space="preserve"> SEQ[1] \* MERGEFORMAT </w:instrText>
            </w:r>
            <w:r w:rsidRPr="00365EC3">
              <w:fldChar w:fldCharType="end"/>
            </w:r>
          </w:p>
        </w:tc>
      </w:tr>
    </w:tbl>
    <w:p w14:paraId="685CAF34" w14:textId="5D8B5F69" w:rsidR="00BF1C9E" w:rsidRDefault="001D6DD8" w:rsidP="00FE55A9">
      <w:pPr>
        <w:rPr>
          <w:rFonts w:eastAsiaTheme="minorEastAsia"/>
        </w:rPr>
      </w:pPr>
      <w:r>
        <w:t>w</w:t>
      </w:r>
      <w:r w:rsidR="00D44CAD">
        <w:t>here</w:t>
      </w:r>
      <w:r>
        <w:t>,</w:t>
      </w:r>
      <w:r w:rsidR="00665AFF">
        <w:t xml:space="preserve"> </w:t>
      </w:r>
      <m:oMath>
        <m:r>
          <w:rPr>
            <w:rFonts w:ascii="Cambria Math" w:hAnsi="Cambria Math"/>
          </w:rPr>
          <m:t>M</m:t>
        </m:r>
      </m:oMath>
      <w:r w:rsidR="00665AFF">
        <w:rPr>
          <w:rFonts w:eastAsiaTheme="minorEastAsia"/>
        </w:rPr>
        <w:t xml:space="preserve"> is the mass of </w:t>
      </w:r>
      <w:r w:rsidR="007167D8">
        <w:rPr>
          <w:rFonts w:eastAsiaTheme="minorEastAsia"/>
        </w:rPr>
        <w:t>C</w:t>
      </w:r>
      <w:r w:rsidR="00665AFF">
        <w:rPr>
          <w:rFonts w:eastAsiaTheme="minorEastAsia"/>
        </w:rPr>
        <w:t xml:space="preserve"> in each pool, </w:t>
      </w:r>
      <m:oMath>
        <m:r>
          <w:rPr>
            <w:rFonts w:ascii="Cambria Math" w:hAnsi="Cambria Math"/>
          </w:rPr>
          <m:t>i</m:t>
        </m:r>
      </m:oMath>
      <w:r w:rsidR="00C76BF2" w:rsidRPr="65AE9617">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76BF2" w:rsidRPr="65AE961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B32224" w:rsidRPr="65AE9617">
        <w:rPr>
          <w:rFonts w:eastAsiaTheme="minorEastAsia"/>
        </w:rPr>
        <w:t xml:space="preserve"> </w:t>
      </w:r>
      <w:r w:rsidR="009C5BC0" w:rsidRPr="65AE9617">
        <w:rPr>
          <w:rFonts w:eastAsiaTheme="minorEastAsia"/>
        </w:rPr>
        <w:t xml:space="preserve">for </w:t>
      </w:r>
      <w:r w:rsidR="007D09CA">
        <w:t>carbohydrates, proteins, lignin, lipids, and carbonyls</w:t>
      </w:r>
      <w:r w:rsidR="00A70366">
        <w:t>, respectively</w:t>
      </w:r>
      <w:r w:rsidR="00104D47">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104D47">
        <w:rPr>
          <w:rFonts w:eastAsiaTheme="minorEastAsia"/>
        </w:rPr>
        <w:t xml:space="preserve"> is the rate modifier affecting the rate constant of different pools. </w:t>
      </w:r>
      <w:r w:rsidR="00C80FC7">
        <w:rPr>
          <w:rFonts w:eastAsiaTheme="minorEastAsia"/>
        </w:rPr>
        <w:t xml:space="preserve">For </w:t>
      </w:r>
      <w:r w:rsidR="00C80FC7" w:rsidRPr="65AE9617">
        <w:rPr>
          <w:rFonts w:eastAsiaTheme="minorEastAsia"/>
        </w:rPr>
        <w:t>carbohydrates and proteins</w:t>
      </w:r>
      <w:r w:rsidR="00C80FC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00A7036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00A70366">
        <w:rPr>
          <w:rFonts w:eastAsiaTheme="minorEastAsia"/>
        </w:rPr>
        <w:t>)</w:t>
      </w:r>
      <w:r w:rsidR="00C80FC7">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00E47020">
        <w:rPr>
          <w:rFonts w:eastAsiaTheme="minorEastAsia"/>
        </w:rPr>
        <w:t xml:space="preserve"> </w:t>
      </w:r>
      <w:r w:rsidR="00E47020" w:rsidRPr="00E47020">
        <w:rPr>
          <w:rFonts w:eastAsiaTheme="minorEastAsia"/>
        </w:rPr>
        <w:t>captu</w:t>
      </w:r>
      <w:r w:rsidR="00FF6925">
        <w:rPr>
          <w:rFonts w:eastAsiaTheme="minorEastAsia"/>
        </w:rPr>
        <w:t>ring</w:t>
      </w:r>
      <w:r w:rsidR="00E47020" w:rsidRPr="00E47020">
        <w:rPr>
          <w:rFonts w:eastAsiaTheme="minorEastAsia"/>
        </w:rPr>
        <w:t xml:space="preserve"> the effect of delayed decomposition of lignin in lignin-poor</w:t>
      </w:r>
      <w:r w:rsidR="00494BC9">
        <w:rPr>
          <w:rFonts w:eastAsiaTheme="minorEastAsia"/>
        </w:rPr>
        <w:t xml:space="preserve"> litter; for lipids and carbonyls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00A7036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A70366">
        <w:rPr>
          <w:rFonts w:eastAsiaTheme="minorEastAsia"/>
        </w:rPr>
        <w:t xml:space="preserve">) </w:t>
      </w:r>
      <w:r w:rsidR="00494BC9">
        <w:rPr>
          <w:rFonts w:eastAsiaTheme="minorEastAsia"/>
        </w:rPr>
        <w:t>indicating time invariant rate constants.</w:t>
      </w:r>
      <w:r w:rsidR="00EC68D7">
        <w:rPr>
          <w:rFonts w:eastAsiaTheme="minorEastAsia"/>
        </w:rPr>
        <w:t xml:space="preserve"> The coefficients</w:t>
      </w:r>
      <w:r w:rsidR="00494B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7B3451" w:rsidRPr="65AE9617">
        <w:rPr>
          <w:rFonts w:eastAsiaTheme="minorEastAsia"/>
        </w:rPr>
        <w:t xml:space="preserve"> are the fraction</w:t>
      </w:r>
      <w:r w:rsidR="00144DDD">
        <w:rPr>
          <w:rFonts w:eastAsiaTheme="minorEastAsia"/>
        </w:rPr>
        <w:t>s</w:t>
      </w:r>
      <w:r w:rsidR="007B3451" w:rsidRPr="65AE9617">
        <w:rPr>
          <w:rFonts w:eastAsiaTheme="minorEastAsia"/>
        </w:rPr>
        <w:t xml:space="preserve"> of </w:t>
      </w:r>
      <w:r w:rsidR="00517AF3" w:rsidRPr="65AE9617">
        <w:rPr>
          <w:rFonts w:eastAsiaTheme="minorEastAsia"/>
        </w:rPr>
        <w:t>microbial mortality rate</w:t>
      </w:r>
      <w:r w:rsidR="00135B1F">
        <w:rPr>
          <w:rFonts w:eastAsiaTheme="minorEastAsia"/>
        </w:rPr>
        <w:t xml:space="preserve"> </w:t>
      </w:r>
      <m:oMath>
        <m:r>
          <w:rPr>
            <w:rFonts w:ascii="Cambria Math" w:eastAsiaTheme="minorEastAsia" w:hAnsi="Cambria Math"/>
          </w:rPr>
          <m:t>T</m:t>
        </m:r>
      </m:oMath>
      <w:r w:rsidR="00517AF3">
        <w:rPr>
          <w:rFonts w:eastAsiaTheme="minorEastAsia"/>
        </w:rPr>
        <w:t>,</w:t>
      </w:r>
      <w:r w:rsidR="007B3451" w:rsidRPr="65AE9617">
        <w:rPr>
          <w:rFonts w:eastAsiaTheme="minorEastAsia"/>
        </w:rPr>
        <w:t xml:space="preserve"> recycling into respective </w:t>
      </w:r>
      <w:r w:rsidR="00144DDD">
        <w:rPr>
          <w:rFonts w:eastAsiaTheme="minorEastAsia"/>
        </w:rPr>
        <w:t xml:space="preserve">substrate </w:t>
      </w:r>
      <w:r w:rsidR="007B3451" w:rsidRPr="65AE9617">
        <w:rPr>
          <w:rFonts w:eastAsiaTheme="minorEastAsia"/>
        </w:rPr>
        <w:t>pool</w:t>
      </w:r>
      <w:r w:rsidR="00ED38D8" w:rsidRPr="65AE9617">
        <w:rPr>
          <w:rFonts w:eastAsiaTheme="minorEastAsia"/>
        </w:rPr>
        <w:t>s</w:t>
      </w:r>
      <w:r w:rsidR="00144DDD">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144DDD">
        <w:rPr>
          <w:rFonts w:eastAsiaTheme="minorEastAsia"/>
        </w:rPr>
        <w:t>)</w:t>
      </w:r>
      <w:r w:rsidR="00517AF3">
        <w:rPr>
          <w:rFonts w:eastAsiaTheme="minorEastAsia"/>
        </w:rPr>
        <w:t xml:space="preserve">. </w:t>
      </w:r>
      <w:r w:rsidR="00BF1C9E" w:rsidRPr="65AE9617">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w:r w:rsidR="00BF1C9E" w:rsidRPr="65AE9617">
        <w:rPr>
          <w:rFonts w:eastAsiaTheme="minorEastAsia"/>
        </w:rPr>
        <w:t xml:space="preserve">) is written as follows,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365EC3" w14:paraId="19C81815" w14:textId="77777777" w:rsidTr="00EF2418">
        <w:trPr>
          <w:trHeight w:val="554"/>
        </w:trPr>
        <w:tc>
          <w:tcPr>
            <w:tcW w:w="355" w:type="dxa"/>
          </w:tcPr>
          <w:p w14:paraId="107B3EF0" w14:textId="77777777" w:rsidR="00EF2418" w:rsidRPr="00365EC3" w:rsidRDefault="00EF2418" w:rsidP="00096F3E">
            <w:pPr>
              <w:spacing w:line="360" w:lineRule="auto"/>
            </w:pPr>
          </w:p>
        </w:tc>
        <w:tc>
          <w:tcPr>
            <w:tcW w:w="8524" w:type="dxa"/>
          </w:tcPr>
          <w:p w14:paraId="632A414C" w14:textId="4D478691" w:rsidR="00EF2418" w:rsidRDefault="00000000"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oMath>
            </m:oMathPara>
          </w:p>
        </w:tc>
        <w:tc>
          <w:tcPr>
            <w:tcW w:w="579" w:type="dxa"/>
          </w:tcPr>
          <w:p w14:paraId="6717DEB8" w14:textId="202749B7" w:rsidR="00EF2418" w:rsidRPr="00365EC3" w:rsidRDefault="00EF2418" w:rsidP="00096F3E">
            <w:pPr>
              <w:spacing w:line="360" w:lineRule="auto"/>
            </w:pPr>
            <w:r w:rsidRPr="00365EC3">
              <w:t>(</w:t>
            </w:r>
            <w:fldSimple w:instr="SEQ Eq \* MERGEFORMAT">
              <w:r w:rsidR="00EB4E02">
                <w:rPr>
                  <w:noProof/>
                </w:rPr>
                <w:t>3</w:t>
              </w:r>
            </w:fldSimple>
            <w:r w:rsidRPr="00365EC3">
              <w:t>)</w:t>
            </w:r>
          </w:p>
        </w:tc>
      </w:tr>
    </w:tbl>
    <w:p w14:paraId="4B41BA54" w14:textId="072464D3" w:rsidR="00C6129B" w:rsidRDefault="002A10F1" w:rsidP="00B61AD0">
      <w:pPr>
        <w:rPr>
          <w:rFonts w:eastAsiaTheme="minorEastAsia"/>
        </w:rPr>
      </w:pPr>
      <w:r>
        <w:t>w</w:t>
      </w:r>
      <w:r w:rsidR="00262348">
        <w:t xml:space="preserve">here, </w:t>
      </w:r>
      <w:r>
        <w:t xml:space="preserve">the first term on the right-hand side </w:t>
      </w:r>
      <w:r w:rsidR="00262348">
        <w:t>is t</w:t>
      </w:r>
      <w:r w:rsidR="00190273">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Pr>
          <w:rFonts w:eastAsiaTheme="minorEastAsia"/>
        </w:rPr>
        <w:t xml:space="preserve">, </w:t>
      </w:r>
      <w:r w:rsidR="00A60958">
        <w:rPr>
          <w:rFonts w:eastAsiaTheme="minorEastAsia"/>
        </w:rPr>
        <w:t>with</w:t>
      </w:r>
      <w:r w:rsidR="0092186A">
        <w:rPr>
          <w:rFonts w:eastAsiaTheme="minorEastAsia"/>
        </w:rPr>
        <w:t xml:space="preserve"> </w:t>
      </w:r>
      <m:oMath>
        <m:r>
          <w:rPr>
            <w:rFonts w:ascii="Cambria Math" w:hAnsi="Cambria Math" w:cs="Times New Roman"/>
          </w:rPr>
          <m:t>CUE</m:t>
        </m:r>
      </m:oMath>
      <w:r w:rsidR="0092186A">
        <w:rPr>
          <w:rFonts w:eastAsiaTheme="minorEastAsia"/>
        </w:rPr>
        <w:t xml:space="preserve"> </w:t>
      </w:r>
      <w:r w:rsidR="008B7B1B">
        <w:rPr>
          <w:rFonts w:eastAsiaTheme="minorEastAsia"/>
        </w:rPr>
        <w:t>as</w:t>
      </w:r>
      <w:r w:rsidR="0092186A">
        <w:rPr>
          <w:rFonts w:eastAsiaTheme="minorEastAsia"/>
        </w:rPr>
        <w:t xml:space="preserve"> the </w:t>
      </w:r>
      <w:r w:rsidR="007167D8">
        <w:rPr>
          <w:rFonts w:eastAsiaTheme="minorEastAsia"/>
        </w:rPr>
        <w:t>C</w:t>
      </w:r>
      <w:r w:rsidR="00E83EB4">
        <w:rPr>
          <w:rFonts w:eastAsiaTheme="minorEastAsia"/>
        </w:rPr>
        <w:t xml:space="preserve"> use efficiency</w:t>
      </w:r>
      <w:r w:rsidR="00030B25">
        <w:rPr>
          <w:rFonts w:eastAsiaTheme="minorEastAsia"/>
        </w:rPr>
        <w:t xml:space="preserve"> </w:t>
      </w:r>
      <w:r w:rsidR="00FF29A5">
        <w:rPr>
          <w:rFonts w:eastAsiaTheme="minorEastAsia"/>
        </w:rPr>
        <w:t>(ratio of growth over total uptake rate)</w:t>
      </w:r>
      <w:r w:rsidR="0026194C">
        <w:rPr>
          <w:rFonts w:eastAsiaTheme="minorEastAsia"/>
        </w:rPr>
        <w:t xml:space="preserve"> under C limited conditio</w:t>
      </w:r>
      <w:r w:rsidR="005C58C4">
        <w:rPr>
          <w:rFonts w:eastAsiaTheme="minorEastAsia"/>
        </w:rPr>
        <w:t>ns</w:t>
      </w:r>
      <w:r w:rsidR="003D55FB">
        <w:rPr>
          <w:rFonts w:eastAsiaTheme="minorEastAsia"/>
        </w:rPr>
        <w:t xml:space="preserve">. </w:t>
      </w:r>
      <w:r w:rsidR="003A796E">
        <w:rPr>
          <w:rFonts w:eastAsiaTheme="minorEastAsia"/>
        </w:rPr>
        <w:t xml:space="preserve">The cost of oxidative enzyme production is </w:t>
      </w:r>
      <w:r w:rsidR="00945A89">
        <w:rPr>
          <w:rFonts w:eastAsiaTheme="minorEastAsia"/>
        </w:rPr>
        <w:t xml:space="preserve">modeled </w:t>
      </w:r>
      <w:r w:rsidR="00314545">
        <w:rPr>
          <w:rFonts w:eastAsiaTheme="minorEastAsia"/>
        </w:rPr>
        <w:t xml:space="preserve">as </w:t>
      </w:r>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00C6129B">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Pr>
          <w:rFonts w:eastAsiaTheme="minorEastAsia"/>
        </w:rPr>
        <w:t xml:space="preserve"> is the cost factor</w:t>
      </w:r>
      <w:r w:rsidR="00E433F6">
        <w:rPr>
          <w:rFonts w:eastAsiaTheme="minorEastAsia"/>
        </w:rPr>
        <w:t>.</w:t>
      </w:r>
    </w:p>
    <w:p w14:paraId="5DD8284C" w14:textId="51174ADA" w:rsidR="002D6DB9" w:rsidRDefault="002651C1" w:rsidP="00B61AD0">
      <w:pPr>
        <w:rPr>
          <w:rFonts w:eastAsiaTheme="minorEastAsia"/>
        </w:rPr>
      </w:pPr>
      <w:r>
        <w:t xml:space="preserve">Following Chakrawal et al. (2024), we formulated the rate modifier as decreasing function of lignin fraction, and </w:t>
      </w:r>
      <w:r w:rsidR="00393CFC">
        <w:t xml:space="preserve">is </w:t>
      </w:r>
      <w:r w:rsidR="001F37BA">
        <w:t>given as</w:t>
      </w:r>
      <w:r w:rsidR="00226260">
        <w:t xml:space="preserve">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Pr>
          <w:rFonts w:eastAsiaTheme="minorEastAsia"/>
        </w:rPr>
        <w:t xml:space="preserve"> is the fraction of lignin </w:t>
      </w:r>
      <w:r w:rsidR="002263A1">
        <w:rPr>
          <w:rFonts w:eastAsiaTheme="minorEastAsia"/>
        </w:rPr>
        <w:t xml:space="preserve">C and </w:t>
      </w:r>
      <w:commentRangeStart w:id="73"/>
      <m:oMath>
        <m:r>
          <w:rPr>
            <w:rFonts w:ascii="Cambria Math" w:eastAsiaTheme="minorEastAsia" w:hAnsi="Cambria Math"/>
          </w:rPr>
          <m:t>A</m:t>
        </m:r>
        <w:commentRangeEnd w:id="73"/>
        <m:r>
          <m:rPr>
            <m:sty m:val="p"/>
          </m:rPr>
          <w:rPr>
            <w:rStyle w:val="CommentReference"/>
          </w:rPr>
          <w:commentReference w:id="73"/>
        </m:r>
      </m:oMath>
      <w:r w:rsidR="002263A1">
        <w:rPr>
          <w:rFonts w:eastAsiaTheme="minorEastAsia"/>
        </w:rPr>
        <w:t xml:space="preserve"> is the scaling coefficient</w:t>
      </w:r>
      <w:r w:rsidR="00FD0263">
        <w:rPr>
          <w:rFonts w:eastAsiaTheme="minorEastAsia"/>
        </w:rPr>
        <w:t xml:space="preserve">. </w:t>
      </w:r>
      <w:r w:rsidR="00B17454">
        <w:rPr>
          <w:rFonts w:eastAsiaTheme="minorEastAsia"/>
        </w:rPr>
        <w:t xml:space="preserve">For brevity we refer to this rate modifier as </w:t>
      </w:r>
      <m:oMath>
        <m:r>
          <w:rPr>
            <w:rFonts w:ascii="Cambria Math" w:eastAsiaTheme="minorEastAsia" w:hAnsi="Cambria Math"/>
          </w:rPr>
          <m:t>p</m:t>
        </m:r>
      </m:oMath>
      <w:r w:rsidR="00B17454">
        <w:rPr>
          <w:rFonts w:eastAsiaTheme="minorEastAsia"/>
        </w:rPr>
        <w:t>-function</w:t>
      </w:r>
      <w:r w:rsidR="00C075D0">
        <w:rPr>
          <w:rFonts w:eastAsiaTheme="minorEastAsia"/>
        </w:rPr>
        <w:t xml:space="preserve">. </w:t>
      </w:r>
      <w:r w:rsidR="00A451F7">
        <w:rPr>
          <w:rFonts w:eastAsiaTheme="minorEastAsia"/>
        </w:rPr>
        <w:t xml:space="preserve">In </w:t>
      </w:r>
      <w:r w:rsidR="00A451F7">
        <w:t xml:space="preserve">Chakrawal et </w:t>
      </w:r>
      <w:r w:rsidR="00A451F7">
        <w:lastRenderedPageBreak/>
        <w:t xml:space="preserve">al. </w:t>
      </w:r>
      <w:r w:rsidR="00A451F7">
        <w:fldChar w:fldCharType="begin"/>
      </w:r>
      <w:r w:rsidR="005E18F5">
        <w:instrText xml:space="preserve"> ADDIN ZOTERO_ITEM CSL_CITATION {"citationID":"mgbZ9wXG","properties":{"formattedCitation":"(2024)","plainCitation":"(2024)","noteIndex":0},"citationItems":[{"id":8762,"uris":["http://zotero.org/users/5408042/items/YYJUMP3T"],"itemData":{"id":8762,"type":"article-journal","abstract":"A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A451F7">
        <w:fldChar w:fldCharType="separate"/>
      </w:r>
      <w:r w:rsidR="006D3992" w:rsidRPr="006D3992">
        <w:rPr>
          <w:rFonts w:ascii="Calibri" w:hAnsi="Calibri" w:cs="Calibri"/>
        </w:rPr>
        <w:t>(2024)</w:t>
      </w:r>
      <w:r w:rsidR="00A451F7">
        <w:fldChar w:fldCharType="end"/>
      </w:r>
      <w:r w:rsidR="00A451F7">
        <w:t xml:space="preserve">, the value of </w:t>
      </w:r>
      <w:r w:rsidR="00C16866">
        <w:rPr>
          <w:rFonts w:eastAsiaTheme="minorEastAsia"/>
        </w:rPr>
        <w:t xml:space="preserve">scaling coefficient </w:t>
      </w:r>
      <w:r w:rsidR="00A451F7">
        <w:rPr>
          <w:rFonts w:eastAsiaTheme="minorEastAsia"/>
        </w:rPr>
        <w:t xml:space="preserve">was estimated to be </w:t>
      </w:r>
      <m:oMath>
        <m:r>
          <w:ins w:id="74" w:author="Stefano Manzoni" w:date="2024-05-07T19:07:00Z">
            <w:rPr>
              <w:rFonts w:ascii="Cambria Math" w:eastAsiaTheme="minorEastAsia" w:hAnsi="Cambria Math"/>
            </w:rPr>
            <m:t>A</m:t>
          </w:ins>
        </m:r>
        <m:r>
          <w:rPr>
            <w:rFonts w:ascii="Cambria Math" w:eastAsiaTheme="minorEastAsia" w:hAnsi="Cambria Math"/>
          </w:rPr>
          <m:t>≈0.15</m:t>
        </m:r>
      </m:oMath>
      <w:r w:rsidR="00A451F7">
        <w:rPr>
          <w:rFonts w:eastAsiaTheme="minorEastAsia"/>
        </w:rPr>
        <w:t xml:space="preserve"> for aromatic C</w:t>
      </w:r>
      <w:r w:rsidR="00B26A8B">
        <w:rPr>
          <w:rFonts w:eastAsiaTheme="minorEastAsia"/>
        </w:rPr>
        <w:t xml:space="preserve">. </w:t>
      </w:r>
      <w:r w:rsidR="008306D7">
        <w:rPr>
          <w:rFonts w:eastAsiaTheme="minorEastAsia"/>
        </w:rPr>
        <w:t>By</w:t>
      </w:r>
      <w:r w:rsidR="00A451F7">
        <w:rPr>
          <w:rFonts w:eastAsiaTheme="minorEastAsia"/>
        </w:rPr>
        <w:t xml:space="preserve"> scal</w:t>
      </w:r>
      <w:r w:rsidR="008306D7">
        <w:rPr>
          <w:rFonts w:eastAsiaTheme="minorEastAsia"/>
        </w:rPr>
        <w:t>ing a</w:t>
      </w:r>
      <w:r w:rsidR="00A451F7">
        <w:rPr>
          <w:rFonts w:eastAsiaTheme="minorEastAsia"/>
        </w:rPr>
        <w:t>romatic C to lignin C in</w:t>
      </w:r>
      <w:ins w:id="75" w:author="Stefano Manzoni" w:date="2024-05-07T19:07:00Z">
        <w:r w:rsidR="00A70366">
          <w:rPr>
            <w:rFonts w:eastAsiaTheme="minorEastAsia"/>
          </w:rPr>
          <w:t xml:space="preserve"> the</w:t>
        </w:r>
      </w:ins>
      <w:r w:rsidR="00A451F7">
        <w:rPr>
          <w:rFonts w:eastAsiaTheme="minorEastAsia"/>
        </w:rPr>
        <w:t xml:space="preserve"> </w:t>
      </w:r>
      <m:oMath>
        <m:r>
          <w:rPr>
            <w:rFonts w:ascii="Cambria Math" w:eastAsiaTheme="minorEastAsia" w:hAnsi="Cambria Math"/>
          </w:rPr>
          <m:t>p</m:t>
        </m:r>
      </m:oMath>
      <w:r w:rsidR="00E1750C">
        <w:rPr>
          <w:rFonts w:eastAsiaTheme="minorEastAsia"/>
        </w:rPr>
        <w:t>-</w:t>
      </w:r>
      <w:r w:rsidR="00A451F7">
        <w:rPr>
          <w:rFonts w:eastAsiaTheme="minorEastAsia"/>
        </w:rPr>
        <w:t>func</w:t>
      </w:r>
      <w:r w:rsidR="00BA5D18">
        <w:rPr>
          <w:rFonts w:eastAsiaTheme="minorEastAsia"/>
        </w:rPr>
        <w:t>tion</w:t>
      </w:r>
      <w:r w:rsidR="00A451F7">
        <w:rPr>
          <w:rFonts w:eastAsiaTheme="minorEastAsia"/>
        </w:rPr>
        <w:t xml:space="preserve"> </w:t>
      </w:r>
      <w:r w:rsidR="002637D0">
        <w:rPr>
          <w:rFonts w:eastAsiaTheme="minorEastAsia"/>
        </w:rPr>
        <w:t>(</w:t>
      </w:r>
      <w:r w:rsidR="0003086B">
        <w:rPr>
          <w:rFonts w:eastAsiaTheme="minorEastAsia"/>
        </w:rPr>
        <w:t>a</w:t>
      </w:r>
      <w:r w:rsidR="00B070DC">
        <w:rPr>
          <w:rFonts w:eastAsiaTheme="minorEastAsia"/>
        </w:rPr>
        <w:t>pproximat</w:t>
      </w:r>
      <w:r w:rsidR="0003086B">
        <w:rPr>
          <w:rFonts w:eastAsiaTheme="minorEastAsia"/>
        </w:rPr>
        <w:t xml:space="preserve">ing, </w:t>
      </w:r>
      <w:r w:rsidR="004C4FC1">
        <w:rPr>
          <w:rFonts w:eastAsiaTheme="minorEastAsia"/>
        </w:rPr>
        <w:t>55% of lignin is aromatic C</w:t>
      </w:r>
      <w:r w:rsidR="00B070DC">
        <w:rPr>
          <w:rFonts w:eastAsiaTheme="minorEastAsia"/>
        </w:rPr>
        <w:t xml:space="preserve"> </w:t>
      </w:r>
      <w:r w:rsidR="002637D0">
        <w:rPr>
          <w:rFonts w:eastAsiaTheme="minorEastAsia"/>
        </w:rPr>
        <w:t>)</w:t>
      </w:r>
      <w:r w:rsidR="00975449">
        <w:rPr>
          <w:rFonts w:eastAsiaTheme="minorEastAsia"/>
        </w:rPr>
        <w:t>,</w:t>
      </w:r>
      <w:r w:rsidR="006E724D">
        <w:rPr>
          <w:rFonts w:eastAsiaTheme="minorEastAsia"/>
        </w:rPr>
        <w:t xml:space="preserve"> we</w:t>
      </w:r>
      <w:r w:rsidR="005F0397">
        <w:rPr>
          <w:rFonts w:eastAsiaTheme="minorEastAsia"/>
        </w:rPr>
        <w:t xml:space="preserve"> </w:t>
      </w:r>
      <w:r w:rsidR="00FA3EBD">
        <w:rPr>
          <w:rFonts w:eastAsiaTheme="minorEastAsia"/>
        </w:rPr>
        <w:t>estimated</w:t>
      </w:r>
      <w:r w:rsidR="005F0397">
        <w:rPr>
          <w:rFonts w:eastAsiaTheme="minorEastAsia"/>
        </w:rPr>
        <w:t xml:space="preserve"> </w:t>
      </w:r>
      <m:oMath>
        <m:r>
          <w:rPr>
            <w:rFonts w:ascii="Cambria Math" w:eastAsiaTheme="minorEastAsia" w:hAnsi="Cambria Math"/>
          </w:rPr>
          <m:t>A = 0.28</m:t>
        </m:r>
      </m:oMath>
      <w:r w:rsidR="009A67CC">
        <w:rPr>
          <w:rFonts w:eastAsiaTheme="minorEastAsia"/>
        </w:rPr>
        <w:t>.</w:t>
      </w:r>
      <w:r w:rsidR="00963A59">
        <w:rPr>
          <w:rFonts w:eastAsiaTheme="minorEastAsia"/>
        </w:rPr>
        <w:t xml:space="preserve"> </w:t>
      </w:r>
      <w:r w:rsidR="00FD7DC7">
        <w:rPr>
          <w:rFonts w:eastAsiaTheme="minorEastAsia"/>
        </w:rPr>
        <w:t>Further</w:t>
      </w:r>
      <w:r w:rsidR="004831D3">
        <w:rPr>
          <w:rFonts w:eastAsiaTheme="minorEastAsia"/>
        </w:rPr>
        <w:t xml:space="preserve">, we </w:t>
      </w:r>
      <w:del w:id="76" w:author="Stefano Manzoni" w:date="2024-05-07T19:07:00Z">
        <w:r w:rsidR="004831D3" w:rsidDel="00A70366">
          <w:rPr>
            <w:rFonts w:eastAsiaTheme="minorEastAsia"/>
          </w:rPr>
          <w:delText xml:space="preserve">assumed </w:delText>
        </w:r>
      </w:del>
      <w:ins w:id="77" w:author="Stefano Manzoni" w:date="2024-05-07T19:07:00Z">
        <w:r w:rsidR="00A70366">
          <w:rPr>
            <w:rFonts w:eastAsiaTheme="minorEastAsia"/>
          </w:rPr>
          <w:t xml:space="preserve">adopted </w:t>
        </w:r>
      </w:ins>
      <w:r w:rsidR="004831D3">
        <w:rPr>
          <w:rFonts w:eastAsiaTheme="minorEastAsia"/>
        </w:rPr>
        <w:t xml:space="preserve">a quasi-steady state assumption for </w:t>
      </w:r>
      <w:ins w:id="78" w:author="Stefano Manzoni" w:date="2024-05-07T19:07:00Z">
        <w:r w:rsidR="00A70366">
          <w:rPr>
            <w:rFonts w:eastAsiaTheme="minorEastAsia"/>
          </w:rPr>
          <w:t xml:space="preserve">the </w:t>
        </w:r>
      </w:ins>
      <w:r w:rsidR="004831D3">
        <w:rPr>
          <w:rFonts w:eastAsiaTheme="minorEastAsia"/>
        </w:rPr>
        <w:t xml:space="preserve">microbial </w:t>
      </w:r>
      <w:ins w:id="79" w:author="Stefano Manzoni" w:date="2024-05-07T19:07:00Z">
        <w:r w:rsidR="00A70366">
          <w:rPr>
            <w:rFonts w:eastAsiaTheme="minorEastAsia"/>
          </w:rPr>
          <w:t>biomass</w:t>
        </w:r>
      </w:ins>
      <w:del w:id="80" w:author="Stefano Manzoni" w:date="2024-05-07T19:07:00Z">
        <w:r w:rsidR="004831D3" w:rsidDel="00A70366">
          <w:rPr>
            <w:rFonts w:eastAsiaTheme="minorEastAsia"/>
          </w:rPr>
          <w:delText>growth</w:delText>
        </w:r>
      </w:del>
      <w:ins w:id="81" w:author="Stefano Manzoni" w:date="2024-05-07T19:07:00Z">
        <w:r w:rsidR="00A70366">
          <w:rPr>
            <w:rFonts w:eastAsiaTheme="minorEastAsia"/>
          </w:rPr>
          <w:t xml:space="preserve"> (i.e., </w:t>
        </w:r>
      </w:ins>
      <w:del w:id="82" w:author="Stefano Manzoni" w:date="2024-05-07T19:07:00Z">
        <w:r w:rsidR="004831D3" w:rsidDel="00A70366">
          <w:rPr>
            <w:rFonts w:eastAsiaTheme="minorEastAsia"/>
          </w:rPr>
          <w:delText>,</w:delText>
        </w:r>
      </w:del>
      <w:r w:rsidR="004831D3">
        <w:rPr>
          <w:rFonts w:eastAsiaTheme="minorEastAsia"/>
        </w:rPr>
        <w:t xml:space="preserv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ins w:id="83" w:author="Stefano Manzoni" w:date="2024-05-07T19:07:00Z">
        <w:r w:rsidR="00A70366">
          <w:rPr>
            <w:rFonts w:eastAsiaTheme="minorEastAsia"/>
          </w:rPr>
          <w:t>)</w:t>
        </w:r>
      </w:ins>
      <w:r w:rsidR="004831D3">
        <w:rPr>
          <w:rFonts w:eastAsiaTheme="minorEastAsia"/>
        </w:rPr>
        <w:t xml:space="preserve">, so that </w:t>
      </w:r>
      <m:oMath>
        <m:r>
          <w:rPr>
            <w:rFonts w:ascii="Cambria Math" w:eastAsiaTheme="minorEastAsia" w:hAnsi="Cambria Math"/>
          </w:rPr>
          <m:t>G=T</m:t>
        </m:r>
      </m:oMath>
      <w:r w:rsidR="004831D3">
        <w:rPr>
          <w:rFonts w:eastAsiaTheme="minorEastAsia"/>
        </w:rPr>
        <w:t>.</w:t>
      </w:r>
    </w:p>
    <w:p w14:paraId="259CF302" w14:textId="6FBE380A" w:rsidR="00665AFF" w:rsidRDefault="00665AFF" w:rsidP="00B61AD0">
      <w:pPr>
        <w:rPr>
          <w:rFonts w:eastAsiaTheme="minorEastAsia"/>
        </w:rPr>
      </w:pPr>
      <w:r>
        <w:rPr>
          <w:rFonts w:eastAsiaTheme="minorEastAsia"/>
        </w:rPr>
        <w:t xml:space="preserve">The uptake rate of each </w:t>
      </w:r>
      <w:r w:rsidR="00101DD4">
        <w:rPr>
          <w:rFonts w:eastAsiaTheme="minorEastAsia"/>
        </w:rPr>
        <w:t>pool</w:t>
      </w:r>
      <w:r>
        <w:rPr>
          <w:rFonts w:eastAsiaTheme="minorEastAsia"/>
        </w:rPr>
        <w:t xml:space="preserve"> </w:t>
      </w:r>
      <w:r w:rsidR="00101DD4">
        <w:rPr>
          <w:rFonts w:eastAsiaTheme="minorEastAsia"/>
        </w:rPr>
        <w:t>is</w:t>
      </w:r>
      <w:r>
        <w:rPr>
          <w:rFonts w:eastAsiaTheme="minorEastAsia"/>
        </w:rPr>
        <w:t xml:space="preserve"> prescribed using first-order kinetics</w:t>
      </w:r>
      <w:r w:rsidR="00101DD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101DD4">
        <w:rPr>
          <w:rFonts w:eastAsiaTheme="minorEastAsia"/>
        </w:rPr>
        <w:t xml:space="preserve"> as rate constant</w:t>
      </w:r>
      <w:r>
        <w:rPr>
          <w:rFonts w:eastAsiaTheme="minorEastAsia"/>
        </w:rPr>
        <w:t>, and written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65AFF" w:rsidRPr="00365EC3" w14:paraId="10D1F58E" w14:textId="77777777" w:rsidTr="00362B11">
        <w:trPr>
          <w:trHeight w:val="568"/>
        </w:trPr>
        <w:tc>
          <w:tcPr>
            <w:tcW w:w="355" w:type="dxa"/>
          </w:tcPr>
          <w:p w14:paraId="73A80E53" w14:textId="77777777" w:rsidR="00665AFF" w:rsidRPr="00365EC3" w:rsidRDefault="00665AFF" w:rsidP="00362B11">
            <w:pPr>
              <w:spacing w:line="360" w:lineRule="auto"/>
            </w:pPr>
          </w:p>
        </w:tc>
        <w:tc>
          <w:tcPr>
            <w:tcW w:w="8524" w:type="dxa"/>
          </w:tcPr>
          <w:p w14:paraId="113A8CE0" w14:textId="4F003C8D" w:rsidR="00665AFF" w:rsidRPr="00365EC3" w:rsidRDefault="00000000" w:rsidP="00362B11">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m:oMathPara>
          </w:p>
        </w:tc>
        <w:tc>
          <w:tcPr>
            <w:tcW w:w="579" w:type="dxa"/>
          </w:tcPr>
          <w:p w14:paraId="0E3B37A2" w14:textId="2694803A" w:rsidR="00665AFF" w:rsidRPr="00365EC3" w:rsidRDefault="00665AFF" w:rsidP="00362B11">
            <w:pPr>
              <w:spacing w:line="360" w:lineRule="auto"/>
            </w:pPr>
            <w:r w:rsidRPr="00365EC3">
              <w:t>(</w:t>
            </w:r>
            <w:fldSimple w:instr="SEQ Eq \* MERGEFORMAT">
              <w:r w:rsidR="00EB4E02">
                <w:rPr>
                  <w:noProof/>
                </w:rPr>
                <w:t>4</w:t>
              </w:r>
            </w:fldSimple>
            <w:r w:rsidRPr="00365EC3">
              <w:t>)</w:t>
            </w:r>
            <w:r w:rsidRPr="00365EC3">
              <w:fldChar w:fldCharType="begin"/>
            </w:r>
            <w:r w:rsidRPr="00365EC3">
              <w:instrText xml:space="preserve"> SEQ[1] \* MERGEFORMAT </w:instrText>
            </w:r>
            <w:r w:rsidRPr="00365EC3">
              <w:fldChar w:fldCharType="end"/>
            </w:r>
          </w:p>
        </w:tc>
      </w:tr>
    </w:tbl>
    <w:p w14:paraId="1CFDB0D8" w14:textId="47CF9EF4" w:rsidR="00D52B66" w:rsidRDefault="00D52B66" w:rsidP="193AE7EB">
      <w:pPr>
        <w:rPr>
          <w:rFonts w:eastAsiaTheme="minorEastAsia"/>
        </w:rPr>
      </w:pPr>
      <w:r w:rsidRPr="193AE7EB">
        <w:rPr>
          <w:rFonts w:eastAsiaTheme="minorEastAsia"/>
        </w:rPr>
        <w:t xml:space="preserve">Assuming that necromass recycling into </w:t>
      </w:r>
      <w:r w:rsidR="29F1EB52" w:rsidRPr="193AE7EB">
        <w:rPr>
          <w:rFonts w:eastAsiaTheme="minorEastAsia"/>
        </w:rPr>
        <w:t xml:space="preserve">the </w:t>
      </w:r>
      <w:r w:rsidRPr="193AE7EB">
        <w:rPr>
          <w:rFonts w:eastAsiaTheme="minorEastAsia"/>
        </w:rPr>
        <w:t>protein pool has the same C</w:t>
      </w:r>
      <w:ins w:id="84" w:author="Stefano Manzoni" w:date="2024-05-07T19:08:00Z">
        <w:r w:rsidR="00A70366">
          <w:rPr>
            <w:rFonts w:eastAsiaTheme="minorEastAsia"/>
          </w:rPr>
          <w:t>:</w:t>
        </w:r>
      </w:ins>
      <w:r w:rsidRPr="193AE7EB">
        <w:rPr>
          <w:rFonts w:eastAsiaTheme="minorEastAsia"/>
        </w:rPr>
        <w:t xml:space="preserve">N ratio </w:t>
      </w:r>
      <w:del w:id="85" w:author="Stefano Manzoni" w:date="2024-05-07T19:08:00Z">
        <w:r w:rsidRPr="193AE7EB" w:rsidDel="00154CCB">
          <w:rPr>
            <w:rFonts w:eastAsiaTheme="minorEastAsia"/>
          </w:rPr>
          <w:delText xml:space="preserve">as </w:delText>
        </w:r>
      </w:del>
      <w:r w:rsidRPr="193AE7EB">
        <w:rPr>
          <w:rFonts w:eastAsiaTheme="minorEastAsia"/>
        </w:rPr>
        <w:t xml:space="preserve">of the protein pool, we can write the N mass balance for protein pool,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365EC3" w14:paraId="7762DD6F" w14:textId="77777777" w:rsidTr="00096F3E">
        <w:trPr>
          <w:trHeight w:val="568"/>
        </w:trPr>
        <w:tc>
          <w:tcPr>
            <w:tcW w:w="355" w:type="dxa"/>
          </w:tcPr>
          <w:p w14:paraId="4B7604F1" w14:textId="77777777" w:rsidR="00D52B66" w:rsidRPr="00365EC3" w:rsidRDefault="00D52B66" w:rsidP="00096F3E">
            <w:pPr>
              <w:spacing w:line="360" w:lineRule="auto"/>
            </w:pPr>
          </w:p>
        </w:tc>
        <w:tc>
          <w:tcPr>
            <w:tcW w:w="8524" w:type="dxa"/>
          </w:tcPr>
          <w:p w14:paraId="09A86D6B" w14:textId="47714D42" w:rsidR="00D52B66" w:rsidRPr="00365EC3"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m:oMathPara>
          </w:p>
        </w:tc>
        <w:tc>
          <w:tcPr>
            <w:tcW w:w="579" w:type="dxa"/>
          </w:tcPr>
          <w:p w14:paraId="1D7A4983" w14:textId="0DE2C8FF" w:rsidR="00D52B66" w:rsidRPr="00365EC3" w:rsidRDefault="00D52B66" w:rsidP="00096F3E">
            <w:pPr>
              <w:spacing w:line="360" w:lineRule="auto"/>
            </w:pPr>
            <w:bookmarkStart w:id="86" w:name="NPeq"/>
            <w:r w:rsidRPr="00365EC3">
              <w:t>(</w:t>
            </w:r>
            <w:fldSimple w:instr="SEQ Eq \* MERGEFORMAT">
              <w:r w:rsidR="00EB4E02">
                <w:rPr>
                  <w:noProof/>
                </w:rPr>
                <w:t>5</w:t>
              </w:r>
            </w:fldSimple>
            <w:r w:rsidRPr="00365EC3">
              <w:t>)</w:t>
            </w:r>
            <w:bookmarkEnd w:id="86"/>
            <w:r w:rsidRPr="00365EC3">
              <w:fldChar w:fldCharType="begin"/>
            </w:r>
            <w:r w:rsidRPr="00365EC3">
              <w:instrText xml:space="preserve"> SEQ[1] \* MERGEFORMAT </w:instrText>
            </w:r>
            <w:r w:rsidRPr="00365EC3">
              <w:fldChar w:fldCharType="end"/>
            </w:r>
          </w:p>
        </w:tc>
      </w:tr>
    </w:tbl>
    <w:p w14:paraId="0F622851" w14:textId="370486E4" w:rsidR="005A7D51" w:rsidRDefault="00D86B56" w:rsidP="00B61AD0">
      <w:r>
        <w:t xml:space="preserve">Note that eq </w:t>
      </w:r>
      <w:r>
        <w:fldChar w:fldCharType="begin"/>
      </w:r>
      <w:r>
        <w:instrText xml:space="preserve"> REF NPeq \h </w:instrText>
      </w:r>
      <w:r>
        <w:fldChar w:fldCharType="separate"/>
      </w:r>
      <w:r w:rsidR="00EB4E02" w:rsidRPr="00365EC3">
        <w:t>(</w:t>
      </w:r>
      <w:r w:rsidR="00EB4E02">
        <w:rPr>
          <w:noProof/>
        </w:rPr>
        <w:t>5</w:t>
      </w:r>
      <w:r w:rsidR="00EB4E02" w:rsidRPr="00365EC3">
        <w:t>)</w:t>
      </w:r>
      <w:r>
        <w:fldChar w:fldCharType="end"/>
      </w:r>
      <w:r>
        <w:t xml:space="preserve"> is redundant</w:t>
      </w:r>
      <w:ins w:id="87" w:author="Stefano Manzoni" w:date="2024-05-07T19:08:00Z">
        <w:r w:rsidR="00154CCB">
          <w:t>,</w:t>
        </w:r>
      </w:ins>
      <w:r>
        <w:t xml:space="preserve"> as it can be written as </w:t>
      </w:r>
      <m:oMath>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Pr>
          <w:rFonts w:eastAsiaTheme="minorEastAsia"/>
        </w:rPr>
        <w:t xml:space="preserve">Next, the mass balance for microbial </w:t>
      </w:r>
      <w:r w:rsidR="001876B7">
        <w:rPr>
          <w:rFonts w:eastAsiaTheme="minorEastAsia"/>
        </w:rPr>
        <w:t>N</w:t>
      </w:r>
      <w:r w:rsidR="001A624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Pr>
          <w:rFonts w:eastAsiaTheme="minorEastAsia"/>
        </w:rPr>
        <w:t>)</w:t>
      </w:r>
      <w:r w:rsidR="00BC505A">
        <w:rPr>
          <w:rFonts w:eastAsiaTheme="minorEastAsia"/>
        </w:rPr>
        <w:t xml:space="preserve"> is written as follows</w:t>
      </w:r>
      <w:r w:rsidR="00D81341">
        <w:rPr>
          <w:rFonts w:eastAsiaTheme="minorEastAsia"/>
        </w:rPr>
        <w:t xml:space="preserve"> (recall that N is only coming from protein po</w:t>
      </w:r>
      <w:r w:rsidR="00FD0505">
        <w:rPr>
          <w:rFonts w:eastAsiaTheme="minorEastAsia"/>
        </w:rPr>
        <w:t>ol</w:t>
      </w:r>
      <w:r w:rsidR="00D81341">
        <w:rPr>
          <w:rFonts w:eastAsiaTheme="minorEastAsia"/>
        </w:rPr>
        <w:t>)</w:t>
      </w:r>
      <w:r w:rsidR="00BC505A">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365EC3" w14:paraId="5FDA2A2E" w14:textId="77777777" w:rsidTr="00B9347F">
        <w:trPr>
          <w:trHeight w:val="568"/>
        </w:trPr>
        <w:tc>
          <w:tcPr>
            <w:tcW w:w="355" w:type="dxa"/>
          </w:tcPr>
          <w:p w14:paraId="20646811" w14:textId="77777777" w:rsidR="00867DD8" w:rsidRPr="00365EC3" w:rsidRDefault="00867DD8" w:rsidP="00096F3E">
            <w:pPr>
              <w:spacing w:line="360" w:lineRule="auto"/>
            </w:pPr>
          </w:p>
        </w:tc>
        <w:tc>
          <w:tcPr>
            <w:tcW w:w="8524" w:type="dxa"/>
          </w:tcPr>
          <w:p w14:paraId="46F9270C" w14:textId="60ADB28B" w:rsidR="00867DD8" w:rsidRPr="00365EC3"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373CB552" w:rsidR="00867DD8" w:rsidRPr="00365EC3" w:rsidRDefault="00867DD8" w:rsidP="00096F3E">
            <w:pPr>
              <w:spacing w:line="360" w:lineRule="auto"/>
            </w:pPr>
            <w:r w:rsidRPr="00365EC3">
              <w:t>(</w:t>
            </w:r>
            <w:fldSimple w:instr="SEQ Eq \* MERGEFORMAT">
              <w:r w:rsidR="00EB4E02">
                <w:rPr>
                  <w:noProof/>
                </w:rPr>
                <w:t>6</w:t>
              </w:r>
            </w:fldSimple>
            <w:r w:rsidRPr="00365EC3">
              <w:t>)</w:t>
            </w:r>
            <w:r w:rsidRPr="00365EC3">
              <w:fldChar w:fldCharType="begin"/>
            </w:r>
            <w:r w:rsidRPr="00365EC3">
              <w:instrText xml:space="preserve"> SEQ[1] \* MERGEFORMAT </w:instrText>
            </w:r>
            <w:r w:rsidRPr="00365EC3">
              <w:fldChar w:fldCharType="end"/>
            </w:r>
          </w:p>
        </w:tc>
      </w:tr>
    </w:tbl>
    <w:p w14:paraId="2D9CEE74" w14:textId="2C9D61F0" w:rsidR="00275FE1" w:rsidRDefault="001D6DD8" w:rsidP="00B61AD0">
      <w:pPr>
        <w:rPr>
          <w:rFonts w:eastAsiaTheme="minorEastAsia"/>
        </w:rPr>
      </w:pPr>
      <w:r>
        <w:t>where,</w:t>
      </w:r>
      <w:r w:rsidR="004F761F">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Pr>
          <w:rFonts w:eastAsiaTheme="minorEastAsia"/>
        </w:rPr>
        <w:t xml:space="preserve"> </w:t>
      </w:r>
      <w:r w:rsidR="00017B40">
        <w:rPr>
          <w:rFonts w:eastAsiaTheme="minorEastAsia"/>
        </w:rPr>
        <w:t>is the CN ratio of microbes and</w:t>
      </w:r>
      <w:r>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Pr>
          <w:rFonts w:eastAsiaTheme="minorEastAsia"/>
        </w:rPr>
        <w:t xml:space="preserve"> is the </w:t>
      </w:r>
      <w:r w:rsidR="00892326">
        <w:rPr>
          <w:rFonts w:eastAsiaTheme="minorEastAsia"/>
        </w:rPr>
        <w:t xml:space="preserve">net N exchange rate from inorganic pool. </w:t>
      </w:r>
      <w:r w:rsidR="00A95384">
        <w:rPr>
          <w:rFonts w:eastAsiaTheme="minorEastAsia"/>
        </w:rPr>
        <w:t xml:space="preserve">The coefficient </w:t>
      </w:r>
      <m:oMath>
        <m:r>
          <w:rPr>
            <w:rFonts w:ascii="Cambria Math" w:eastAsiaTheme="minorEastAsia" w:hAnsi="Cambria Math"/>
          </w:rPr>
          <m:t>η</m:t>
        </m:r>
      </m:oMath>
      <w:r w:rsidR="00A95384">
        <w:rPr>
          <w:rFonts w:eastAsiaTheme="minorEastAsia"/>
        </w:rPr>
        <w:t xml:space="preserve"> is the N retention factor. </w:t>
      </w:r>
      <w:r w:rsidR="003D34FE">
        <w:rPr>
          <w:rFonts w:eastAsiaTheme="minorEastAsia"/>
        </w:rPr>
        <w:t>Imposing</w:t>
      </w:r>
      <w:r w:rsidR="00275FE1">
        <w:rPr>
          <w:rFonts w:eastAsiaTheme="minorEastAsia"/>
        </w:rPr>
        <w:t xml:space="preserve"> the homeostatic condition for microbial growth</w:t>
      </w:r>
      <w:r w:rsidR="001834A7">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Pr>
          <w:rFonts w:eastAsiaTheme="minorEastAsia"/>
        </w:rPr>
        <w:t xml:space="preserve"> as follow,</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365EC3" w14:paraId="4536BD00" w14:textId="77777777" w:rsidTr="00282A00">
        <w:trPr>
          <w:trHeight w:val="583"/>
        </w:trPr>
        <w:tc>
          <w:tcPr>
            <w:tcW w:w="355" w:type="dxa"/>
          </w:tcPr>
          <w:p w14:paraId="397A2F5A" w14:textId="77777777" w:rsidR="00282A00" w:rsidRPr="00365EC3" w:rsidRDefault="00282A00" w:rsidP="00096F3E">
            <w:pPr>
              <w:spacing w:line="360" w:lineRule="auto"/>
            </w:pPr>
          </w:p>
        </w:tc>
        <w:tc>
          <w:tcPr>
            <w:tcW w:w="8524" w:type="dxa"/>
          </w:tcPr>
          <w:p w14:paraId="1F77650A" w14:textId="13A94140" w:rsidR="00282A00" w:rsidRPr="006B0F2D" w:rsidRDefault="00000000"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B16F6E6" w:rsidR="00282A00" w:rsidRPr="00365EC3" w:rsidRDefault="00282A00" w:rsidP="00096F3E">
            <w:pPr>
              <w:spacing w:line="360" w:lineRule="auto"/>
            </w:pPr>
            <w:r w:rsidRPr="00365EC3">
              <w:t>(</w:t>
            </w:r>
            <w:fldSimple w:instr="SEQ Eq \* MERGEFORMAT">
              <w:r w:rsidR="00EB4E02">
                <w:rPr>
                  <w:noProof/>
                </w:rPr>
                <w:t>7</w:t>
              </w:r>
            </w:fldSimple>
            <w:r w:rsidRPr="00365EC3">
              <w:t>)</w:t>
            </w:r>
          </w:p>
        </w:tc>
      </w:tr>
    </w:tbl>
    <w:p w14:paraId="594835C1" w14:textId="41A8892B" w:rsidR="007B25CF" w:rsidRDefault="00954EC9" w:rsidP="00716C99">
      <w:pPr>
        <w:rPr>
          <w:rFonts w:eastAsiaTheme="minorEastAsia"/>
        </w:rPr>
      </w:pPr>
      <w:r>
        <w:rPr>
          <w:rFonts w:eastAsiaTheme="minorEastAsia"/>
        </w:rPr>
        <w:t>Replacing</w:t>
      </w:r>
      <w:r w:rsidR="007B25CF">
        <w:rPr>
          <w:rFonts w:eastAsiaTheme="minorEastAsia"/>
        </w:rPr>
        <w:t xml:space="preserve"> </w:t>
      </w:r>
      <m:oMath>
        <m:r>
          <w:rPr>
            <w:rFonts w:ascii="Cambria Math" w:eastAsiaTheme="minorEastAsia" w:hAnsi="Cambria Math"/>
          </w:rPr>
          <m:t>T</m:t>
        </m:r>
      </m:oMath>
      <w:r>
        <w:rPr>
          <w:rFonts w:eastAsiaTheme="minorEastAsia"/>
        </w:rPr>
        <w:t xml:space="preserve"> with </w:t>
      </w:r>
      <m:oMath>
        <m:r>
          <w:rPr>
            <w:rFonts w:ascii="Cambria Math" w:eastAsiaTheme="minorEastAsia" w:hAnsi="Cambria Math"/>
          </w:rPr>
          <m:t>G</m:t>
        </m:r>
      </m:oMath>
      <w:r w:rsidR="007B25CF">
        <w:rPr>
          <w:rFonts w:eastAsiaTheme="minorEastAsia"/>
        </w:rPr>
        <w:t xml:space="preserve"> from the quasi-steady state assumption for microbial growth, </w:t>
      </w:r>
      <w:r w:rsidR="005500FB">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365EC3" w14:paraId="07079A65" w14:textId="77777777">
        <w:trPr>
          <w:trHeight w:val="583"/>
        </w:trPr>
        <w:tc>
          <w:tcPr>
            <w:tcW w:w="355" w:type="dxa"/>
          </w:tcPr>
          <w:p w14:paraId="2C9301C1" w14:textId="77777777" w:rsidR="007B25CF" w:rsidRPr="00365EC3" w:rsidRDefault="007B25CF">
            <w:pPr>
              <w:spacing w:line="360" w:lineRule="auto"/>
            </w:pPr>
          </w:p>
        </w:tc>
        <w:tc>
          <w:tcPr>
            <w:tcW w:w="8524" w:type="dxa"/>
          </w:tcPr>
          <w:p w14:paraId="1EB708F4" w14:textId="026AA9D9" w:rsidR="007B25CF" w:rsidRPr="006B0F2D" w:rsidRDefault="00000000">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15C372C0" w:rsidR="007B25CF" w:rsidRPr="00365EC3" w:rsidRDefault="007B25CF">
            <w:pPr>
              <w:spacing w:line="360" w:lineRule="auto"/>
            </w:pPr>
            <w:r w:rsidRPr="00365EC3">
              <w:t>(</w:t>
            </w:r>
            <w:fldSimple w:instr="SEQ Eq \* MERGEFORMAT">
              <w:r w:rsidR="00EB4E02">
                <w:rPr>
                  <w:noProof/>
                </w:rPr>
                <w:t>8</w:t>
              </w:r>
            </w:fldSimple>
            <w:r w:rsidRPr="00365EC3">
              <w:t>)</w:t>
            </w:r>
          </w:p>
        </w:tc>
      </w:tr>
    </w:tbl>
    <w:p w14:paraId="1E3B67BD" w14:textId="6D002222" w:rsidR="00716C99" w:rsidRDefault="00230382" w:rsidP="00716C99">
      <w:pPr>
        <w:rPr>
          <w:rFonts w:eastAsiaTheme="minorEastAsia"/>
        </w:rPr>
      </w:pPr>
      <w:r>
        <w:rPr>
          <w:rFonts w:eastAsiaTheme="minorEastAsia"/>
        </w:rPr>
        <w:t>The first term on the right</w:t>
      </w:r>
      <w:r w:rsidR="004E39F7">
        <w:rPr>
          <w:rFonts w:eastAsiaTheme="minorEastAsia"/>
        </w:rPr>
        <w:t>-</w:t>
      </w:r>
      <w:r>
        <w:rPr>
          <w:rFonts w:eastAsiaTheme="minorEastAsia"/>
        </w:rPr>
        <w:t xml:space="preserve">hand side </w:t>
      </w:r>
      <w:r w:rsidR="0072404C">
        <w:rPr>
          <w:rFonts w:eastAsiaTheme="minorEastAsia"/>
        </w:rPr>
        <w:t>is</w:t>
      </w:r>
      <w:r>
        <w:rPr>
          <w:rFonts w:eastAsiaTheme="minorEastAsia"/>
        </w:rPr>
        <w:t xml:space="preserve"> supply of N from protein pool and </w:t>
      </w:r>
      <w:r w:rsidR="00A34267">
        <w:rPr>
          <w:rFonts w:eastAsiaTheme="minorEastAsia"/>
        </w:rPr>
        <w:t xml:space="preserve">the </w:t>
      </w:r>
      <w:r>
        <w:rPr>
          <w:rFonts w:eastAsiaTheme="minorEastAsia"/>
        </w:rPr>
        <w:t xml:space="preserve">second term </w:t>
      </w:r>
      <w:r w:rsidR="003D441D">
        <w:rPr>
          <w:rFonts w:eastAsiaTheme="minorEastAsia"/>
        </w:rPr>
        <w:t xml:space="preserve">is the </w:t>
      </w:r>
      <w:r w:rsidR="00703F89">
        <w:rPr>
          <w:rFonts w:eastAsiaTheme="minorEastAsia"/>
        </w:rPr>
        <w:t xml:space="preserve">N demand for microbial growth. </w:t>
      </w:r>
      <w:r w:rsidR="00BF3F17">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Pr>
          <w:rFonts w:eastAsiaTheme="minorEastAsia"/>
        </w:rPr>
        <w:t xml:space="preserve"> then net N immobilization</w:t>
      </w:r>
      <w:r w:rsidR="00735A22">
        <w:rPr>
          <w:rFonts w:eastAsiaTheme="minorEastAsia"/>
        </w:rPr>
        <w:t xml:space="preserve"> from </w:t>
      </w:r>
      <w:r w:rsidR="00FE5A05">
        <w:rPr>
          <w:rFonts w:eastAsiaTheme="minorEastAsia"/>
        </w:rPr>
        <w:t>inorganic</w:t>
      </w:r>
      <w:r w:rsidR="00735A22">
        <w:rPr>
          <w:rFonts w:eastAsiaTheme="minorEastAsia"/>
        </w:rPr>
        <w:t xml:space="preserve"> N pool occurs</w:t>
      </w:r>
      <w:r w:rsidR="00E03ED9">
        <w:rPr>
          <w:rFonts w:eastAsiaTheme="minorEastAsia"/>
        </w:rPr>
        <w:t xml:space="preserve">. </w:t>
      </w:r>
      <w:r w:rsidR="004C7053">
        <w:rPr>
          <w:rFonts w:eastAsiaTheme="minorEastAsia"/>
        </w:rPr>
        <w:t xml:space="preserve">We define N limited microbial growth when </w:t>
      </w:r>
      <w:r w:rsidR="00D60F7D">
        <w:rPr>
          <w:rFonts w:eastAsiaTheme="minorEastAsia"/>
        </w:rPr>
        <w:t xml:space="preserve">net immobilization rate </w:t>
      </w:r>
      <w:r w:rsidR="004C7053">
        <w:rPr>
          <w:rFonts w:eastAsiaTheme="minorEastAsia"/>
        </w:rPr>
        <w:t>is</w:t>
      </w:r>
      <w:r w:rsidR="00D60F7D">
        <w:rPr>
          <w:rFonts w:eastAsiaTheme="minorEastAsia"/>
        </w:rPr>
        <w:t xml:space="preserve"> higher than supply of N from inorganic pool</w:t>
      </w:r>
      <w:r w:rsidR="003357CD">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Pr>
          <w:rFonts w:eastAsiaTheme="minorEastAsia"/>
        </w:rPr>
        <w:t xml:space="preserve">. Thus, under N limited condition, N uptake from </w:t>
      </w:r>
      <w:ins w:id="88" w:author="Stefano Manzoni" w:date="2024-05-07T20:26:00Z">
        <w:r w:rsidR="00144DDD">
          <w:rPr>
            <w:rFonts w:eastAsiaTheme="minorEastAsia"/>
          </w:rPr>
          <w:t xml:space="preserve">the </w:t>
        </w:r>
      </w:ins>
      <w:r w:rsidR="00A251C5">
        <w:rPr>
          <w:rFonts w:eastAsiaTheme="minorEastAsia"/>
        </w:rPr>
        <w:t xml:space="preserve">inorganic pool is </w:t>
      </w:r>
      <w:del w:id="89" w:author="Stefano Manzoni" w:date="2024-05-07T20:26:00Z">
        <w:r w:rsidR="00A251C5" w:rsidDel="00144DDD">
          <w:rPr>
            <w:rFonts w:eastAsiaTheme="minorEastAsia"/>
          </w:rPr>
          <w:delText xml:space="preserve">fixed </w:delText>
        </w:r>
      </w:del>
      <w:ins w:id="90" w:author="Stefano Manzoni" w:date="2024-05-07T20:26:00Z">
        <w:r w:rsidR="00144DDD">
          <w:rPr>
            <w:rFonts w:eastAsiaTheme="minorEastAsia"/>
          </w:rPr>
          <w:t>constrained by</w:t>
        </w:r>
      </w:ins>
      <w:del w:id="91" w:author="Stefano Manzoni" w:date="2024-05-07T20:26:00Z">
        <w:r w:rsidR="00A251C5" w:rsidDel="00144DDD">
          <w:rPr>
            <w:rFonts w:eastAsiaTheme="minorEastAsia"/>
          </w:rPr>
          <w:delText>at</w:delText>
        </w:r>
      </w:del>
      <w:ins w:id="92" w:author="Stefano Manzoni" w:date="2024-05-07T20:26:00Z">
        <w:r w:rsidR="00144DDD">
          <w:rPr>
            <w:rFonts w:eastAsiaTheme="minorEastAsia"/>
          </w:rPr>
          <w:t xml:space="preserve"> </w:t>
        </w:r>
      </w:ins>
      <w:ins w:id="93" w:author="Stefano Manzoni" w:date="2024-05-07T20:27:00Z">
        <w:r w:rsidR="00144DDD">
          <w:rPr>
            <w:rFonts w:eastAsiaTheme="minorEastAsia"/>
          </w:rPr>
          <w:t>the</w:t>
        </w:r>
      </w:ins>
      <w:r w:rsidR="00A251C5">
        <w:rPr>
          <w:rFonts w:eastAsiaTheme="minorEastAsia"/>
        </w:rPr>
        <w:t xml:space="preserve"> supply rate of </w:t>
      </w:r>
      <w:ins w:id="94" w:author="Stefano Manzoni" w:date="2024-05-07T20:27:00Z">
        <w:r w:rsidR="00144DDD">
          <w:rPr>
            <w:rFonts w:eastAsiaTheme="minorEastAsia"/>
          </w:rPr>
          <w:t xml:space="preserve">inorganic </w:t>
        </w:r>
      </w:ins>
      <w:r w:rsidR="00A251C5">
        <w:rPr>
          <w:rFonts w:eastAsiaTheme="minorEastAsia"/>
        </w:rPr>
        <w:t>N</w:t>
      </w:r>
      <w:del w:id="95" w:author="Stefano Manzoni" w:date="2024-05-07T20:27:00Z">
        <w:r w:rsidR="00A251C5" w:rsidDel="00144DDD">
          <w:rPr>
            <w:rFonts w:eastAsiaTheme="minorEastAsia"/>
          </w:rPr>
          <w:delText xml:space="preserve"> from inorganic pool</w:delText>
        </w:r>
      </w:del>
      <w:r w:rsidR="003D13C9">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E04EE8">
        <w:rPr>
          <w:rFonts w:eastAsiaTheme="minorEastAsia"/>
        </w:rPr>
        <w:t xml:space="preserve">. </w:t>
      </w:r>
      <w:r w:rsidR="00716C99">
        <w:rPr>
          <w:rFonts w:eastAsiaTheme="minorEastAsia"/>
        </w:rPr>
        <w:t xml:space="preserve">Furthermore, </w:t>
      </w:r>
      <w:r w:rsidR="00716C99">
        <w:t>we assume</w:t>
      </w:r>
      <w:r w:rsidR="00567B29">
        <w:t xml:space="preserve"> that</w:t>
      </w:r>
      <w:r w:rsidR="00716C99">
        <w:t xml:space="preserve"> microorganism</w:t>
      </w:r>
      <w:ins w:id="96" w:author="Stefano Manzoni" w:date="2024-05-07T20:27:00Z">
        <w:r w:rsidR="00144DDD">
          <w:t>s</w:t>
        </w:r>
      </w:ins>
      <w:r w:rsidR="00716C99">
        <w:t xml:space="preserve"> selectively retain N on turnover </w:t>
      </w:r>
      <w:r w:rsidR="0043070B">
        <w:t xml:space="preserve">under N limited conditions </w:t>
      </w:r>
      <w:r w:rsidR="00716C99">
        <w:t xml:space="preserve">by reducing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716C99">
        <w:rPr>
          <w:rFonts w:eastAsiaTheme="minorEastAsia"/>
        </w:rPr>
        <w:t xml:space="preserve">. Following, Manzoni et al </w:t>
      </w:r>
      <w:r w:rsidR="00716C99">
        <w:rPr>
          <w:rFonts w:eastAsiaTheme="minorEastAsia"/>
        </w:rPr>
        <w:fldChar w:fldCharType="begin"/>
      </w:r>
      <w:r w:rsidR="00716C99">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716C99">
        <w:rPr>
          <w:rFonts w:eastAsiaTheme="minorEastAsia"/>
        </w:rPr>
        <w:fldChar w:fldCharType="separate"/>
      </w:r>
      <w:r w:rsidR="00716C99" w:rsidRPr="00F94228">
        <w:rPr>
          <w:rFonts w:ascii="Calibri" w:hAnsi="Calibri" w:cs="Calibri"/>
        </w:rPr>
        <w:t>(2021)</w:t>
      </w:r>
      <w:r w:rsidR="00716C99">
        <w:rPr>
          <w:rFonts w:eastAsiaTheme="minorEastAsia"/>
        </w:rPr>
        <w:fldChar w:fldCharType="end"/>
      </w:r>
      <w:r w:rsidR="00716C99">
        <w:rPr>
          <w:rFonts w:eastAsiaTheme="minorEastAsia"/>
        </w:rPr>
        <w:t xml:space="preserve">, we use </w:t>
      </w:r>
      <m:oMath>
        <m:r>
          <w:rPr>
            <w:rFonts w:ascii="Cambria Math" w:eastAsiaTheme="minorEastAsia" w:hAnsi="Cambria Math"/>
          </w:rPr>
          <m:t>η</m:t>
        </m:r>
      </m:oMath>
      <w:r w:rsidR="00716C99">
        <w:rPr>
          <w:rFonts w:eastAsiaTheme="minorEastAsia"/>
        </w:rPr>
        <w:t xml:space="preserve"> as N retention factor 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716C99">
        <w:rPr>
          <w:rFonts w:eastAsiaTheme="minorEastAsia"/>
        </w:rPr>
        <w:t xml:space="preserve">. </w:t>
      </w:r>
      <w:del w:id="97" w:author="Stefano Manzoni" w:date="2024-05-07T20:27:00Z">
        <w:r w:rsidR="00716C99" w:rsidDel="00144DDD">
          <w:rPr>
            <w:rFonts w:eastAsiaTheme="minorEastAsia"/>
          </w:rPr>
          <w:delText xml:space="preserve">Using </w:delText>
        </w:r>
      </w:del>
      <w:ins w:id="98" w:author="Stefano Manzoni" w:date="2024-05-07T20:27:00Z">
        <w:r w:rsidR="00144DDD">
          <w:rPr>
            <w:rFonts w:eastAsiaTheme="minorEastAsia"/>
          </w:rPr>
          <w:t xml:space="preserve">Imposing </w:t>
        </w:r>
      </w:ins>
      <w:ins w:id="99" w:author="Stefano Manzoni" w:date="2024-05-07T20:34:00Z">
        <w:r w:rsidR="00144DDD">
          <w:rPr>
            <w:rFonts w:eastAsiaTheme="minorEastAsia"/>
          </w:rPr>
          <w:t xml:space="preserve">the constraint </w:t>
        </w:r>
      </w:ins>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del w:id="100" w:author="Stefano Manzoni" w:date="2024-05-07T20:27:00Z">
        <w:r w:rsidR="00716C99" w:rsidDel="00144DDD">
          <w:rPr>
            <w:rFonts w:eastAsiaTheme="minorEastAsia"/>
          </w:rPr>
          <w:delText xml:space="preserve"> constraint</w:delText>
        </w:r>
      </w:del>
      <w:r w:rsidR="00716C99">
        <w:rPr>
          <w:rFonts w:eastAsiaTheme="minorEastAsia"/>
        </w:rPr>
        <w:t xml:space="preserve">, we can calculate the value of </w:t>
      </w:r>
      <m:oMath>
        <m:r>
          <w:rPr>
            <w:rFonts w:ascii="Cambria Math" w:eastAsiaTheme="minorEastAsia" w:hAnsi="Cambria Math"/>
          </w:rPr>
          <m:t>η</m:t>
        </m:r>
      </m:oMath>
      <w:r w:rsidR="00716C99">
        <w:rPr>
          <w:rFonts w:eastAsiaTheme="minorEastAsia"/>
        </w:rPr>
        <w:t>,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365EC3" w14:paraId="615FDCD2" w14:textId="77777777">
        <w:trPr>
          <w:trHeight w:val="583"/>
        </w:trPr>
        <w:tc>
          <w:tcPr>
            <w:tcW w:w="355" w:type="dxa"/>
          </w:tcPr>
          <w:p w14:paraId="68079001" w14:textId="77777777" w:rsidR="00716C99" w:rsidRPr="00365EC3" w:rsidRDefault="00716C99">
            <w:pPr>
              <w:spacing w:line="360" w:lineRule="auto"/>
            </w:pPr>
          </w:p>
        </w:tc>
        <w:tc>
          <w:tcPr>
            <w:tcW w:w="8524" w:type="dxa"/>
          </w:tcPr>
          <w:p w14:paraId="052C681C" w14:textId="533F9CCE" w:rsidR="00716C99" w:rsidRPr="006B0F2D"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10A3FAC8" w:rsidR="00716C99" w:rsidRPr="00365EC3" w:rsidRDefault="00716C99">
            <w:pPr>
              <w:spacing w:line="360" w:lineRule="auto"/>
            </w:pPr>
            <w:r w:rsidRPr="00365EC3">
              <w:t>(</w:t>
            </w:r>
            <w:fldSimple w:instr="SEQ Eq \* MERGEFORMAT">
              <w:r w:rsidR="00EB4E02">
                <w:rPr>
                  <w:noProof/>
                </w:rPr>
                <w:t>9</w:t>
              </w:r>
            </w:fldSimple>
            <w:r w:rsidRPr="00365EC3">
              <w:t>)</w:t>
            </w:r>
          </w:p>
        </w:tc>
      </w:tr>
    </w:tbl>
    <w:p w14:paraId="0C0AA5F4" w14:textId="42F0EFCF" w:rsidR="001D1134" w:rsidRDefault="00727612" w:rsidP="001D1134">
      <w:pPr>
        <w:rPr>
          <w:rFonts w:eastAsiaTheme="minorEastAsia"/>
        </w:rPr>
      </w:pPr>
      <w:r>
        <w:lastRenderedPageBreak/>
        <w:t xml:space="preserve">The N retention </w:t>
      </w:r>
      <w:r>
        <w:rPr>
          <w:rFonts w:eastAsiaTheme="minorEastAsia"/>
        </w:rPr>
        <w:t xml:space="preserve">factor varies between minimum </w:t>
      </w:r>
      <m:oMath>
        <m:r>
          <w:rPr>
            <w:rFonts w:ascii="Cambria Math" w:eastAsiaTheme="minorEastAsia" w:hAnsi="Cambria Math"/>
          </w:rPr>
          <m:t>η=0</m:t>
        </m:r>
      </m:oMath>
      <w:r>
        <w:rPr>
          <w:rFonts w:eastAsiaTheme="minorEastAsia"/>
        </w:rPr>
        <w:t xml:space="preserve"> under C limited condition to </w:t>
      </w:r>
      <w:r w:rsidR="00497D17">
        <w:rPr>
          <w:rFonts w:eastAsiaTheme="minorEastAsia"/>
        </w:rPr>
        <w:t xml:space="preserve">a theoretical </w:t>
      </w:r>
      <w:r w:rsidR="00B11E11">
        <w:rPr>
          <w:rFonts w:eastAsiaTheme="minorEastAsia"/>
        </w:rPr>
        <w:t xml:space="preserve">maximum </w:t>
      </w:r>
      <m:oMath>
        <m:r>
          <w:rPr>
            <w:rFonts w:ascii="Cambria Math" w:eastAsiaTheme="minorEastAsia" w:hAnsi="Cambria Math"/>
          </w:rPr>
          <m:t>η=1</m:t>
        </m:r>
      </m:oMath>
      <w:r w:rsidR="00497D17">
        <w:rPr>
          <w:rFonts w:eastAsiaTheme="minorEastAsia"/>
        </w:rPr>
        <w:t xml:space="preserve">. </w:t>
      </w:r>
      <w:r w:rsidR="001D1134">
        <w:t xml:space="preserve">The </w:t>
      </w:r>
      <w:del w:id="101" w:author="Stefano Manzoni" w:date="2024-05-07T20:28:00Z">
        <w:r w:rsidR="001D1134" w:rsidDel="00144DDD">
          <w:delText xml:space="preserve">fraction </w:delText>
        </w:r>
      </w:del>
      <w:ins w:id="102" w:author="Stefano Manzoni" w:date="2024-05-07T20:28:00Z">
        <w:r w:rsidR="00144DDD">
          <w:t xml:space="preserve">rate </w:t>
        </w:r>
      </w:ins>
      <w:r w:rsidR="001D1134">
        <w:t>of necromass recycl</w:t>
      </w:r>
      <w:ins w:id="103" w:author="Stefano Manzoni" w:date="2024-05-07T20:28:00Z">
        <w:r w:rsidR="00144DDD">
          <w:t>ing</w:t>
        </w:r>
      </w:ins>
      <w:del w:id="104" w:author="Stefano Manzoni" w:date="2024-05-07T20:28:00Z">
        <w:r w:rsidR="001D1134" w:rsidDel="00144DDD">
          <w:delText>ed</w:delText>
        </w:r>
      </w:del>
      <w:r w:rsidR="001D1134">
        <w:t xml:space="preserve"> into </w:t>
      </w:r>
      <w:ins w:id="105" w:author="Stefano Manzoni" w:date="2024-05-07T20:27:00Z">
        <w:r w:rsidR="00144DDD">
          <w:t>t</w:t>
        </w:r>
      </w:ins>
      <w:ins w:id="106" w:author="Stefano Manzoni" w:date="2024-05-07T20:28:00Z">
        <w:r w:rsidR="00144DDD">
          <w:t xml:space="preserve">he </w:t>
        </w:r>
      </w:ins>
      <w:r w:rsidR="001D1134">
        <w:t xml:space="preserve">protein N pool </w:t>
      </w:r>
      <w:del w:id="107" w:author="Stefano Manzoni" w:date="2024-05-07T20:29:00Z">
        <w:r w:rsidR="001D1134" w:rsidDel="00144DDD">
          <w:delText xml:space="preserve">must </w:delText>
        </w:r>
      </w:del>
      <w:ins w:id="108" w:author="Stefano Manzoni" w:date="2024-05-07T20:29:00Z">
        <w:r w:rsidR="00144DDD">
          <w:t xml:space="preserve">(i.e., </w:t>
        </w:r>
      </w:ins>
      <m:oMath>
        <m:f>
          <m:fPr>
            <m:ctrlPr>
              <w:ins w:id="109" w:author="Stefano Manzoni" w:date="2024-05-07T20:29:00Z">
                <w:rPr>
                  <w:rFonts w:ascii="Cambria Math" w:eastAsiaTheme="minorEastAsia" w:hAnsi="Cambria Math"/>
                  <w:i/>
                </w:rPr>
              </w:ins>
            </m:ctrlPr>
          </m:fPr>
          <m:num>
            <m:sSub>
              <m:sSubPr>
                <m:ctrlPr>
                  <w:ins w:id="110" w:author="Stefano Manzoni" w:date="2024-05-07T20:29:00Z">
                    <w:rPr>
                      <w:rFonts w:ascii="Cambria Math" w:eastAsiaTheme="minorEastAsia" w:hAnsi="Cambria Math"/>
                      <w:i/>
                    </w:rPr>
                  </w:ins>
                </m:ctrlPr>
              </m:sSubPr>
              <m:e>
                <m:r>
                  <w:ins w:id="111" w:author="Stefano Manzoni" w:date="2024-05-07T20:29:00Z">
                    <w:rPr>
                      <w:rFonts w:ascii="Cambria Math" w:eastAsiaTheme="minorEastAsia" w:hAnsi="Cambria Math"/>
                    </w:rPr>
                    <m:t>m</m:t>
                  </w:ins>
                </m:r>
              </m:e>
              <m:sub>
                <m:r>
                  <w:ins w:id="112" w:author="Stefano Manzoni" w:date="2024-05-07T20:29:00Z">
                    <w:rPr>
                      <w:rFonts w:ascii="Cambria Math" w:eastAsiaTheme="minorEastAsia" w:hAnsi="Cambria Math"/>
                    </w:rPr>
                    <m:t>P</m:t>
                  </w:ins>
                </m:r>
              </m:sub>
            </m:sSub>
            <m:r>
              <w:ins w:id="113" w:author="Stefano Manzoni" w:date="2024-05-07T20:29:00Z">
                <w:rPr>
                  <w:rFonts w:ascii="Cambria Math" w:eastAsiaTheme="minorEastAsia" w:hAnsi="Cambria Math"/>
                </w:rPr>
                <m:t>T</m:t>
              </w:ins>
            </m:r>
          </m:num>
          <m:den>
            <m:r>
              <w:ins w:id="114" w:author="Stefano Manzoni" w:date="2024-05-07T20:29:00Z">
                <w:rPr>
                  <w:rFonts w:ascii="Cambria Math" w:eastAsiaTheme="minorEastAsia" w:hAnsi="Cambria Math"/>
                </w:rPr>
                <m:t>C</m:t>
              </w:ins>
            </m:r>
            <m:sSub>
              <m:sSubPr>
                <m:ctrlPr>
                  <w:ins w:id="115" w:author="Stefano Manzoni" w:date="2024-05-07T20:29:00Z">
                    <w:rPr>
                      <w:rFonts w:ascii="Cambria Math" w:eastAsiaTheme="minorEastAsia" w:hAnsi="Cambria Math"/>
                      <w:i/>
                    </w:rPr>
                  </w:ins>
                </m:ctrlPr>
              </m:sSubPr>
              <m:e>
                <m:r>
                  <w:ins w:id="116" w:author="Stefano Manzoni" w:date="2024-05-07T20:29:00Z">
                    <w:rPr>
                      <w:rFonts w:ascii="Cambria Math" w:eastAsiaTheme="minorEastAsia" w:hAnsi="Cambria Math"/>
                    </w:rPr>
                    <m:t>N</m:t>
                  </w:ins>
                </m:r>
              </m:e>
              <m:sub>
                <m:r>
                  <w:ins w:id="117" w:author="Stefano Manzoni" w:date="2024-05-07T20:29:00Z">
                    <w:rPr>
                      <w:rFonts w:ascii="Cambria Math" w:eastAsiaTheme="minorEastAsia" w:hAnsi="Cambria Math"/>
                    </w:rPr>
                    <m:t>P</m:t>
                  </w:ins>
                </m:r>
              </m:sub>
            </m:sSub>
          </m:den>
        </m:f>
      </m:oMath>
      <w:ins w:id="118" w:author="Stefano Manzoni" w:date="2024-05-07T20:29:00Z">
        <w:r w:rsidR="00144DDD">
          <w:t xml:space="preserve">) must </w:t>
        </w:r>
      </w:ins>
      <w:r w:rsidR="001D1134">
        <w:t>be the same</w:t>
      </w:r>
      <w:ins w:id="119" w:author="Stefano Manzoni" w:date="2024-05-07T20:28:00Z">
        <w:r w:rsidR="00144DDD">
          <w:t xml:space="preserve"> as the rate of N loss in the form</w:t>
        </w:r>
      </w:ins>
      <w:ins w:id="120" w:author="Stefano Manzoni" w:date="2024-05-07T20:29:00Z">
        <w:r w:rsidR="00144DDD">
          <w:t xml:space="preserve"> of necromass (i.e., </w:t>
        </w:r>
      </w:ins>
      <m:oMath>
        <m:f>
          <m:fPr>
            <m:ctrlPr>
              <w:ins w:id="121" w:author="Stefano Manzoni" w:date="2024-05-07T20:29:00Z">
                <w:rPr>
                  <w:rFonts w:ascii="Cambria Math" w:eastAsiaTheme="minorEastAsia" w:hAnsi="Cambria Math"/>
                  <w:i/>
                </w:rPr>
              </w:ins>
            </m:ctrlPr>
          </m:fPr>
          <m:num>
            <m:d>
              <m:dPr>
                <m:ctrlPr>
                  <w:ins w:id="122" w:author="Stefano Manzoni" w:date="2024-05-07T20:29:00Z">
                    <w:rPr>
                      <w:rFonts w:ascii="Cambria Math" w:eastAsiaTheme="minorEastAsia" w:hAnsi="Cambria Math"/>
                      <w:i/>
                    </w:rPr>
                  </w:ins>
                </m:ctrlPr>
              </m:dPr>
              <m:e>
                <m:r>
                  <w:ins w:id="123" w:author="Stefano Manzoni" w:date="2024-05-07T20:29:00Z">
                    <w:rPr>
                      <w:rFonts w:ascii="Cambria Math" w:eastAsiaTheme="minorEastAsia" w:hAnsi="Cambria Math"/>
                    </w:rPr>
                    <m:t>1-η</m:t>
                  </w:ins>
                </m:r>
              </m:e>
            </m:d>
            <m:r>
              <w:ins w:id="124" w:author="Stefano Manzoni" w:date="2024-05-07T20:29:00Z">
                <w:rPr>
                  <w:rFonts w:ascii="Cambria Math" w:eastAsiaTheme="minorEastAsia" w:hAnsi="Cambria Math"/>
                </w:rPr>
                <m:t>T</m:t>
              </w:ins>
            </m:r>
          </m:num>
          <m:den>
            <m:r>
              <w:ins w:id="125" w:author="Stefano Manzoni" w:date="2024-05-07T20:29:00Z">
                <w:rPr>
                  <w:rFonts w:ascii="Cambria Math" w:eastAsiaTheme="minorEastAsia" w:hAnsi="Cambria Math"/>
                </w:rPr>
                <m:t>C</m:t>
              </w:ins>
            </m:r>
            <m:sSub>
              <m:sSubPr>
                <m:ctrlPr>
                  <w:ins w:id="126" w:author="Stefano Manzoni" w:date="2024-05-07T20:29:00Z">
                    <w:rPr>
                      <w:rFonts w:ascii="Cambria Math" w:eastAsiaTheme="minorEastAsia" w:hAnsi="Cambria Math"/>
                      <w:i/>
                    </w:rPr>
                  </w:ins>
                </m:ctrlPr>
              </m:sSubPr>
              <m:e>
                <m:r>
                  <w:ins w:id="127" w:author="Stefano Manzoni" w:date="2024-05-07T20:29:00Z">
                    <w:rPr>
                      <w:rFonts w:ascii="Cambria Math" w:eastAsiaTheme="minorEastAsia" w:hAnsi="Cambria Math"/>
                    </w:rPr>
                    <m:t>N</m:t>
                  </w:ins>
                </m:r>
              </m:e>
              <m:sub>
                <m:r>
                  <w:ins w:id="128" w:author="Stefano Manzoni" w:date="2024-05-07T20:29:00Z">
                    <w:rPr>
                      <w:rFonts w:ascii="Cambria Math" w:eastAsiaTheme="minorEastAsia" w:hAnsi="Cambria Math"/>
                    </w:rPr>
                    <m:t>B</m:t>
                  </w:ins>
                </m:r>
              </m:sub>
            </m:sSub>
          </m:den>
        </m:f>
      </m:oMath>
      <w:ins w:id="129" w:author="Stefano Manzoni" w:date="2024-05-07T20:29:00Z">
        <w:r w:rsidR="00144DDD">
          <w:t>). From this equality we can estimate</w:t>
        </w:r>
      </w:ins>
      <w:del w:id="130" w:author="Stefano Manzoni" w:date="2024-05-07T20:29:00Z">
        <w:r w:rsidR="001D1134" w:rsidDel="00144DDD">
          <w:delText>, therefore,</w:delText>
        </w:r>
      </w:del>
      <w:r w:rsidR="001D1134">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del w:id="131" w:author="Stefano Manzoni" w:date="2024-05-07T20:30:00Z">
        <w:r w:rsidR="001D1134" w:rsidDel="00144DDD">
          <w:rPr>
            <w:rFonts w:eastAsiaTheme="minorEastAsia"/>
          </w:rPr>
          <w:delText xml:space="preserve"> is estimated using following constraint</w:delText>
        </w:r>
        <w:r w:rsidR="009B745A" w:rsidDel="00144DDD">
          <w:rPr>
            <w:rFonts w:eastAsiaTheme="minorEastAsia"/>
          </w:rPr>
          <w:delText xml:space="preserve"> from Eqs ()</w:delText>
        </w:r>
        <w:r w:rsidR="00356CB3" w:rsidDel="00144DDD">
          <w:rPr>
            <w:rFonts w:eastAsiaTheme="minorEastAsia"/>
          </w:rPr>
          <w:delText xml:space="preserve"> and ()</w:delText>
        </w:r>
      </w:del>
      <w:r w:rsidR="001D1134">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1D1134" w:rsidRPr="00365EC3" w14:paraId="318E856D" w14:textId="77777777">
        <w:trPr>
          <w:trHeight w:val="583"/>
        </w:trPr>
        <w:tc>
          <w:tcPr>
            <w:tcW w:w="355" w:type="dxa"/>
          </w:tcPr>
          <w:p w14:paraId="0F8D4109" w14:textId="77777777" w:rsidR="001D1134" w:rsidRPr="00365EC3" w:rsidRDefault="001D1134">
            <w:pPr>
              <w:spacing w:line="360" w:lineRule="auto"/>
            </w:pPr>
          </w:p>
        </w:tc>
        <w:tc>
          <w:tcPr>
            <w:tcW w:w="8524" w:type="dxa"/>
          </w:tcPr>
          <w:p w14:paraId="39049D02" w14:textId="721701E8" w:rsidR="001D1134" w:rsidRPr="001D7124" w:rsidRDefault="00000000">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ins w:id="132" w:author="Stefano Manzoni" w:date="2024-05-07T20:30:00Z">
                    <w:rPr>
                      <w:rFonts w:ascii="Cambria Math" w:eastAsiaTheme="minorEastAsia" w:hAnsi="Cambria Math"/>
                    </w:rPr>
                    <m:t>→</m:t>
                  </w:ins>
                </m:r>
                <m:sSub>
                  <m:sSubPr>
                    <m:ctrlPr>
                      <w:ins w:id="133" w:author="Stefano Manzoni" w:date="2024-05-07T20:30:00Z">
                        <w:rPr>
                          <w:rFonts w:ascii="Cambria Math" w:eastAsiaTheme="minorEastAsia" w:hAnsi="Cambria Math"/>
                          <w:i/>
                        </w:rPr>
                      </w:ins>
                    </m:ctrlPr>
                  </m:sSubPr>
                  <m:e>
                    <m:r>
                      <w:ins w:id="134" w:author="Stefano Manzoni" w:date="2024-05-07T20:30:00Z">
                        <w:rPr>
                          <w:rFonts w:ascii="Cambria Math" w:eastAsiaTheme="minorEastAsia" w:hAnsi="Cambria Math"/>
                        </w:rPr>
                        <m:t>m</m:t>
                      </w:ins>
                    </m:r>
                  </m:e>
                  <m:sub>
                    <m:r>
                      <w:ins w:id="135" w:author="Stefano Manzoni" w:date="2024-05-07T20:30:00Z">
                        <w:rPr>
                          <w:rFonts w:ascii="Cambria Math" w:eastAsiaTheme="minorEastAsia" w:hAnsi="Cambria Math"/>
                        </w:rPr>
                        <m:t>p</m:t>
                      </w:ins>
                    </m:r>
                  </m:sub>
                </m:sSub>
                <m:r>
                  <w:ins w:id="136" w:author="Stefano Manzoni" w:date="2024-05-07T20:30:00Z">
                    <w:rPr>
                      <w:rFonts w:ascii="Cambria Math" w:eastAsiaTheme="minorEastAsia" w:hAnsi="Cambria Math"/>
                    </w:rPr>
                    <m:t>=</m:t>
                  </w:ins>
                </m:r>
                <m:d>
                  <m:dPr>
                    <m:ctrlPr>
                      <w:ins w:id="137" w:author="Stefano Manzoni" w:date="2024-05-07T20:30:00Z">
                        <w:rPr>
                          <w:rFonts w:ascii="Cambria Math" w:eastAsiaTheme="minorEastAsia" w:hAnsi="Cambria Math"/>
                          <w:i/>
                        </w:rPr>
                      </w:ins>
                    </m:ctrlPr>
                  </m:dPr>
                  <m:e>
                    <m:r>
                      <w:ins w:id="138" w:author="Stefano Manzoni" w:date="2024-05-07T20:30:00Z">
                        <w:rPr>
                          <w:rFonts w:ascii="Cambria Math" w:eastAsiaTheme="minorEastAsia" w:hAnsi="Cambria Math"/>
                        </w:rPr>
                        <m:t>1-η</m:t>
                      </w:ins>
                    </m:r>
                  </m:e>
                </m:d>
                <m:f>
                  <m:fPr>
                    <m:ctrlPr>
                      <w:ins w:id="139" w:author="Stefano Manzoni" w:date="2024-05-07T20:30:00Z">
                        <w:rPr>
                          <w:rFonts w:ascii="Cambria Math" w:eastAsiaTheme="minorEastAsia" w:hAnsi="Cambria Math"/>
                          <w:i/>
                        </w:rPr>
                      </w:ins>
                    </m:ctrlPr>
                  </m:fPr>
                  <m:num>
                    <m:r>
                      <w:ins w:id="140" w:author="Stefano Manzoni" w:date="2024-05-07T20:30:00Z">
                        <w:rPr>
                          <w:rFonts w:ascii="Cambria Math" w:eastAsiaTheme="minorEastAsia" w:hAnsi="Cambria Math"/>
                        </w:rPr>
                        <m:t>C</m:t>
                      </w:ins>
                    </m:r>
                    <m:sSub>
                      <m:sSubPr>
                        <m:ctrlPr>
                          <w:ins w:id="141" w:author="Stefano Manzoni" w:date="2024-05-07T20:30:00Z">
                            <w:rPr>
                              <w:rFonts w:ascii="Cambria Math" w:eastAsiaTheme="minorEastAsia" w:hAnsi="Cambria Math"/>
                              <w:i/>
                            </w:rPr>
                          </w:ins>
                        </m:ctrlPr>
                      </m:sSubPr>
                      <m:e>
                        <m:r>
                          <w:ins w:id="142" w:author="Stefano Manzoni" w:date="2024-05-07T20:30:00Z">
                            <w:rPr>
                              <w:rFonts w:ascii="Cambria Math" w:eastAsiaTheme="minorEastAsia" w:hAnsi="Cambria Math"/>
                            </w:rPr>
                            <m:t>N</m:t>
                          </w:ins>
                        </m:r>
                      </m:e>
                      <m:sub>
                        <m:r>
                          <w:ins w:id="143" w:author="Stefano Manzoni" w:date="2024-05-07T20:30:00Z">
                            <w:rPr>
                              <w:rFonts w:ascii="Cambria Math" w:eastAsiaTheme="minorEastAsia" w:hAnsi="Cambria Math"/>
                            </w:rPr>
                            <m:t>P</m:t>
                          </w:ins>
                        </m:r>
                      </m:sub>
                    </m:sSub>
                  </m:num>
                  <m:den>
                    <m:r>
                      <w:ins w:id="144" w:author="Stefano Manzoni" w:date="2024-05-07T20:30:00Z">
                        <w:rPr>
                          <w:rFonts w:ascii="Cambria Math" w:eastAsiaTheme="minorEastAsia" w:hAnsi="Cambria Math"/>
                        </w:rPr>
                        <m:t>C</m:t>
                      </w:ins>
                    </m:r>
                    <m:sSub>
                      <m:sSubPr>
                        <m:ctrlPr>
                          <w:ins w:id="145" w:author="Stefano Manzoni" w:date="2024-05-07T20:30:00Z">
                            <w:rPr>
                              <w:rFonts w:ascii="Cambria Math" w:eastAsiaTheme="minorEastAsia" w:hAnsi="Cambria Math"/>
                              <w:i/>
                            </w:rPr>
                          </w:ins>
                        </m:ctrlPr>
                      </m:sSubPr>
                      <m:e>
                        <m:r>
                          <w:ins w:id="146" w:author="Stefano Manzoni" w:date="2024-05-07T20:30:00Z">
                            <w:rPr>
                              <w:rFonts w:ascii="Cambria Math" w:eastAsiaTheme="minorEastAsia" w:hAnsi="Cambria Math"/>
                            </w:rPr>
                            <m:t>N</m:t>
                          </w:ins>
                        </m:r>
                      </m:e>
                      <m:sub>
                        <m:r>
                          <w:ins w:id="147" w:author="Stefano Manzoni" w:date="2024-05-07T20:30:00Z">
                            <w:rPr>
                              <w:rFonts w:ascii="Cambria Math" w:eastAsiaTheme="minorEastAsia" w:hAnsi="Cambria Math"/>
                            </w:rPr>
                            <m:t>B</m:t>
                          </w:ins>
                        </m:r>
                      </m:sub>
                    </m:sSub>
                  </m:den>
                </m:f>
              </m:oMath>
            </m:oMathPara>
          </w:p>
        </w:tc>
        <w:tc>
          <w:tcPr>
            <w:tcW w:w="579" w:type="dxa"/>
          </w:tcPr>
          <w:p w14:paraId="01082C0C" w14:textId="748B7A1C" w:rsidR="001D1134" w:rsidRPr="00365EC3" w:rsidRDefault="001D1134">
            <w:pPr>
              <w:spacing w:line="360" w:lineRule="auto"/>
            </w:pPr>
            <w:bookmarkStart w:id="148" w:name="m_P"/>
            <w:r w:rsidRPr="00365EC3">
              <w:t>(</w:t>
            </w:r>
            <w:fldSimple w:instr="SEQ Eq \* MERGEFORMAT">
              <w:r w:rsidR="00EB4E02">
                <w:rPr>
                  <w:noProof/>
                </w:rPr>
                <w:t>10</w:t>
              </w:r>
            </w:fldSimple>
            <w:r w:rsidRPr="00365EC3">
              <w:t>)</w:t>
            </w:r>
            <w:bookmarkEnd w:id="148"/>
          </w:p>
        </w:tc>
      </w:tr>
    </w:tbl>
    <w:p w14:paraId="43A181DD" w14:textId="63EF0E82" w:rsidR="001D1134" w:rsidRDefault="00FB11C4" w:rsidP="001D1134">
      <w:pPr>
        <w:rPr>
          <w:rFonts w:eastAsiaTheme="minorEastAsia"/>
        </w:rPr>
      </w:pPr>
      <w:del w:id="149" w:author="Stefano Manzoni" w:date="2024-05-07T20:31:00Z">
        <w:r w:rsidDel="00144DDD">
          <w:rPr>
            <w:rFonts w:eastAsiaTheme="minorEastAsia"/>
          </w:rPr>
          <w:delText xml:space="preserve">Simplifying, we get </w:delText>
        </w:r>
      </w:del>
      <m:oMath>
        <m:sSub>
          <m:sSubPr>
            <m:ctrlPr>
              <w:del w:id="150" w:author="Stefano Manzoni" w:date="2024-05-07T20:30:00Z">
                <w:rPr>
                  <w:rFonts w:ascii="Cambria Math" w:eastAsiaTheme="minorEastAsia" w:hAnsi="Cambria Math"/>
                  <w:i/>
                </w:rPr>
              </w:del>
            </m:ctrlPr>
          </m:sSubPr>
          <m:e>
            <m:r>
              <w:del w:id="151" w:author="Stefano Manzoni" w:date="2024-05-07T20:30:00Z">
                <w:rPr>
                  <w:rFonts w:ascii="Cambria Math" w:eastAsiaTheme="minorEastAsia" w:hAnsi="Cambria Math"/>
                </w:rPr>
                <m:t>m</m:t>
              </w:del>
            </m:r>
          </m:e>
          <m:sub>
            <m:r>
              <w:del w:id="152" w:author="Stefano Manzoni" w:date="2024-05-07T20:30:00Z">
                <w:rPr>
                  <w:rFonts w:ascii="Cambria Math" w:eastAsiaTheme="minorEastAsia" w:hAnsi="Cambria Math"/>
                </w:rPr>
                <m:t>p</m:t>
              </w:del>
            </m:r>
          </m:sub>
        </m:sSub>
        <m:r>
          <w:del w:id="153" w:author="Stefano Manzoni" w:date="2024-05-07T20:30:00Z">
            <w:rPr>
              <w:rFonts w:ascii="Cambria Math" w:eastAsiaTheme="minorEastAsia" w:hAnsi="Cambria Math"/>
            </w:rPr>
            <m:t xml:space="preserve">= </m:t>
          </w:del>
        </m:r>
        <m:f>
          <m:fPr>
            <m:ctrlPr>
              <w:del w:id="154" w:author="Stefano Manzoni" w:date="2024-05-07T20:30:00Z">
                <w:rPr>
                  <w:rFonts w:ascii="Cambria Math" w:eastAsiaTheme="minorEastAsia" w:hAnsi="Cambria Math"/>
                  <w:i/>
                </w:rPr>
              </w:del>
            </m:ctrlPr>
          </m:fPr>
          <m:num>
            <m:d>
              <m:dPr>
                <m:ctrlPr>
                  <w:del w:id="155" w:author="Stefano Manzoni" w:date="2024-05-07T20:30:00Z">
                    <w:rPr>
                      <w:rFonts w:ascii="Cambria Math" w:eastAsiaTheme="minorEastAsia" w:hAnsi="Cambria Math"/>
                      <w:i/>
                    </w:rPr>
                  </w:del>
                </m:ctrlPr>
              </m:dPr>
              <m:e>
                <m:r>
                  <w:del w:id="156" w:author="Stefano Manzoni" w:date="2024-05-07T20:30:00Z">
                    <w:rPr>
                      <w:rFonts w:ascii="Cambria Math" w:eastAsiaTheme="minorEastAsia" w:hAnsi="Cambria Math"/>
                    </w:rPr>
                    <m:t>1-η</m:t>
                  </w:del>
                </m:r>
              </m:e>
            </m:d>
            <m:r>
              <w:del w:id="157" w:author="Stefano Manzoni" w:date="2024-05-07T20:30:00Z">
                <w:rPr>
                  <w:rFonts w:ascii="Cambria Math" w:eastAsiaTheme="minorEastAsia" w:hAnsi="Cambria Math"/>
                </w:rPr>
                <m:t>C</m:t>
              </w:del>
            </m:r>
            <m:sSub>
              <m:sSubPr>
                <m:ctrlPr>
                  <w:del w:id="158" w:author="Stefano Manzoni" w:date="2024-05-07T20:30:00Z">
                    <w:rPr>
                      <w:rFonts w:ascii="Cambria Math" w:eastAsiaTheme="minorEastAsia" w:hAnsi="Cambria Math"/>
                      <w:i/>
                    </w:rPr>
                  </w:del>
                </m:ctrlPr>
              </m:sSubPr>
              <m:e>
                <m:r>
                  <w:del w:id="159" w:author="Stefano Manzoni" w:date="2024-05-07T20:30:00Z">
                    <w:rPr>
                      <w:rFonts w:ascii="Cambria Math" w:eastAsiaTheme="minorEastAsia" w:hAnsi="Cambria Math"/>
                    </w:rPr>
                    <m:t>N</m:t>
                  </w:del>
                </m:r>
              </m:e>
              <m:sub>
                <m:r>
                  <w:del w:id="160" w:author="Stefano Manzoni" w:date="2024-05-07T20:30:00Z">
                    <w:rPr>
                      <w:rFonts w:ascii="Cambria Math" w:eastAsiaTheme="minorEastAsia" w:hAnsi="Cambria Math"/>
                    </w:rPr>
                    <m:t>P</m:t>
                  </w:del>
                </m:r>
              </m:sub>
            </m:sSub>
          </m:num>
          <m:den>
            <m:r>
              <w:del w:id="161" w:author="Stefano Manzoni" w:date="2024-05-07T20:30:00Z">
                <w:rPr>
                  <w:rFonts w:ascii="Cambria Math" w:eastAsiaTheme="minorEastAsia" w:hAnsi="Cambria Math"/>
                </w:rPr>
                <m:t>C</m:t>
              </w:del>
            </m:r>
            <m:sSub>
              <m:sSubPr>
                <m:ctrlPr>
                  <w:del w:id="162" w:author="Stefano Manzoni" w:date="2024-05-07T20:30:00Z">
                    <w:rPr>
                      <w:rFonts w:ascii="Cambria Math" w:eastAsiaTheme="minorEastAsia" w:hAnsi="Cambria Math"/>
                      <w:i/>
                    </w:rPr>
                  </w:del>
                </m:ctrlPr>
              </m:sSubPr>
              <m:e>
                <m:r>
                  <w:del w:id="163" w:author="Stefano Manzoni" w:date="2024-05-07T20:30:00Z">
                    <w:rPr>
                      <w:rFonts w:ascii="Cambria Math" w:eastAsiaTheme="minorEastAsia" w:hAnsi="Cambria Math"/>
                    </w:rPr>
                    <m:t>N</m:t>
                  </w:del>
                </m:r>
              </m:e>
              <m:sub>
                <m:r>
                  <w:del w:id="164" w:author="Stefano Manzoni" w:date="2024-05-07T20:30:00Z">
                    <w:rPr>
                      <w:rFonts w:ascii="Cambria Math" w:eastAsiaTheme="minorEastAsia" w:hAnsi="Cambria Math"/>
                    </w:rPr>
                    <m:t>B</m:t>
                  </w:del>
                </m:r>
              </m:sub>
            </m:sSub>
          </m:den>
        </m:f>
        <m:r>
          <w:del w:id="165" w:author="Stefano Manzoni" w:date="2024-05-07T20:31:00Z">
            <w:rPr>
              <w:rFonts w:ascii="Cambria Math" w:eastAsiaTheme="minorEastAsia" w:hAnsi="Cambria Math"/>
            </w:rPr>
            <m:t>,</m:t>
          </w:del>
        </m:r>
      </m:oMath>
      <w:del w:id="166" w:author="Stefano Manzoni" w:date="2024-05-07T20:31:00Z">
        <w:r w:rsidR="00ED4BF8" w:rsidDel="00144DDD">
          <w:rPr>
            <w:rFonts w:eastAsiaTheme="minorEastAsia"/>
          </w:rPr>
          <w:delText xml:space="preserve"> </w:delText>
        </w:r>
        <w:r w:rsidR="001D1134" w:rsidRPr="00EA6750" w:rsidDel="00144DDD">
          <w:rPr>
            <w:rFonts w:eastAsiaTheme="minorEastAsia"/>
          </w:rPr>
          <w:delText>impl</w:delText>
        </w:r>
        <w:r w:rsidR="00ED4BF8" w:rsidDel="00144DDD">
          <w:rPr>
            <w:rFonts w:eastAsiaTheme="minorEastAsia"/>
          </w:rPr>
          <w:delText>ying</w:delText>
        </w:r>
        <w:r w:rsidR="001D1134" w:rsidRPr="00EA6750" w:rsidDel="00144DDD">
          <w:rPr>
            <w:rFonts w:eastAsiaTheme="minorEastAsia"/>
          </w:rPr>
          <w:delText xml:space="preserve"> that</w:delText>
        </w:r>
      </w:del>
      <w:ins w:id="167" w:author="Stefano Manzoni" w:date="2024-05-07T20:31:00Z">
        <w:r w:rsidR="00144DDD">
          <w:rPr>
            <w:rFonts w:eastAsiaTheme="minorEastAsia"/>
          </w:rPr>
          <w:t xml:space="preserve">As </w:t>
        </w:r>
      </w:ins>
      <m:oMath>
        <m:r>
          <w:ins w:id="168" w:author="Stefano Manzoni" w:date="2024-05-07T20:31:00Z">
            <w:rPr>
              <w:rFonts w:ascii="Cambria Math" w:eastAsiaTheme="minorEastAsia" w:hAnsi="Cambria Math"/>
            </w:rPr>
            <m:t>C</m:t>
          </w:ins>
        </m:r>
        <m:sSub>
          <m:sSubPr>
            <m:ctrlPr>
              <w:ins w:id="169" w:author="Stefano Manzoni" w:date="2024-05-07T20:31:00Z">
                <w:rPr>
                  <w:rFonts w:ascii="Cambria Math" w:eastAsiaTheme="minorEastAsia" w:hAnsi="Cambria Math"/>
                  <w:i/>
                </w:rPr>
              </w:ins>
            </m:ctrlPr>
          </m:sSubPr>
          <m:e>
            <m:r>
              <w:ins w:id="170" w:author="Stefano Manzoni" w:date="2024-05-07T20:31:00Z">
                <w:rPr>
                  <w:rFonts w:ascii="Cambria Math" w:eastAsiaTheme="minorEastAsia" w:hAnsi="Cambria Math"/>
                </w:rPr>
                <m:t>N</m:t>
              </w:ins>
            </m:r>
          </m:e>
          <m:sub>
            <m:r>
              <w:ins w:id="171" w:author="Stefano Manzoni" w:date="2024-05-07T20:31:00Z">
                <w:rPr>
                  <w:rFonts w:ascii="Cambria Math" w:eastAsiaTheme="minorEastAsia" w:hAnsi="Cambria Math"/>
                </w:rPr>
                <m:t>P</m:t>
              </w:ins>
            </m:r>
          </m:sub>
        </m:sSub>
        <m:r>
          <w:ins w:id="172" w:author="Stefano Manzoni" w:date="2024-05-07T20:31:00Z">
            <w:rPr>
              <w:rFonts w:ascii="Cambria Math" w:eastAsiaTheme="minorEastAsia" w:hAnsi="Cambria Math"/>
            </w:rPr>
            <m:t>&lt;C</m:t>
          </w:ins>
        </m:r>
        <m:sSub>
          <m:sSubPr>
            <m:ctrlPr>
              <w:ins w:id="173" w:author="Stefano Manzoni" w:date="2024-05-07T20:31:00Z">
                <w:rPr>
                  <w:rFonts w:ascii="Cambria Math" w:eastAsiaTheme="minorEastAsia" w:hAnsi="Cambria Math"/>
                  <w:i/>
                </w:rPr>
              </w:ins>
            </m:ctrlPr>
          </m:sSubPr>
          <m:e>
            <m:r>
              <w:ins w:id="174" w:author="Stefano Manzoni" w:date="2024-05-07T20:31:00Z">
                <w:rPr>
                  <w:rFonts w:ascii="Cambria Math" w:eastAsiaTheme="minorEastAsia" w:hAnsi="Cambria Math"/>
                </w:rPr>
                <m:t>N</m:t>
              </w:ins>
            </m:r>
          </m:e>
          <m:sub>
            <m:r>
              <w:ins w:id="175" w:author="Stefano Manzoni" w:date="2024-05-07T20:31:00Z">
                <w:rPr>
                  <w:rFonts w:ascii="Cambria Math" w:eastAsiaTheme="minorEastAsia" w:hAnsi="Cambria Math"/>
                </w:rPr>
                <m:t>B</m:t>
              </w:ins>
            </m:r>
          </m:sub>
        </m:sSub>
      </m:oMath>
      <w:ins w:id="176" w:author="Stefano Manzoni" w:date="2024-05-07T20:31:00Z">
        <w:r w:rsidR="00144DDD">
          <w:rPr>
            <w:rFonts w:eastAsiaTheme="minorEastAsia"/>
          </w:rPr>
          <w:t xml:space="preserve"> and in C limited conditions</w:t>
        </w:r>
      </w:ins>
      <w:ins w:id="177" w:author="Stefano Manzoni" w:date="2024-05-07T20:32:00Z">
        <w:r w:rsidR="00144DDD">
          <w:rPr>
            <w:rFonts w:eastAsiaTheme="minorEastAsia"/>
          </w:rPr>
          <w:t xml:space="preserve"> </w:t>
        </w:r>
      </w:ins>
      <m:oMath>
        <m:r>
          <w:ins w:id="178" w:author="Stefano Manzoni" w:date="2024-05-07T20:32:00Z">
            <w:rPr>
              <w:rFonts w:ascii="Cambria Math" w:eastAsiaTheme="minorEastAsia" w:hAnsi="Cambria Math"/>
            </w:rPr>
            <m:t>η=0</m:t>
          </w:ins>
        </m:r>
      </m:oMath>
      <w:ins w:id="179" w:author="Stefano Manzoni" w:date="2024-05-07T20:32:00Z">
        <w:r w:rsidR="00144DDD">
          <w:rPr>
            <w:rFonts w:eastAsiaTheme="minorEastAsia"/>
          </w:rPr>
          <w:t>, we can see from Eq. (10) that</w:t>
        </w:r>
      </w:ins>
      <w:r w:rsidR="001D1134" w:rsidRPr="00EA675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1D1134">
        <w:rPr>
          <w:rFonts w:eastAsiaTheme="minorEastAsia"/>
        </w:rPr>
        <w:t xml:space="preserve"> </w:t>
      </w:r>
      <w:r w:rsidR="001D1134" w:rsidRPr="00EA6750">
        <w:rPr>
          <w:rFonts w:eastAsiaTheme="minorEastAsia"/>
        </w:rPr>
        <w:t>&lt;1</w:t>
      </w:r>
      <w:ins w:id="180" w:author="Stefano Manzoni" w:date="2024-05-07T20:32:00Z">
        <w:r w:rsidR="00144DDD">
          <w:rPr>
            <w:rFonts w:eastAsiaTheme="minorEastAsia"/>
          </w:rPr>
          <w:t>. This means</w:t>
        </w:r>
      </w:ins>
      <w:del w:id="181" w:author="Stefano Manzoni" w:date="2024-05-07T20:32:00Z">
        <w:r w:rsidR="001D1134" w:rsidRPr="00EA6750" w:rsidDel="00144DDD">
          <w:rPr>
            <w:rFonts w:eastAsiaTheme="minorEastAsia"/>
          </w:rPr>
          <w:delText>, so</w:delText>
        </w:r>
      </w:del>
      <w:r w:rsidR="001D1134" w:rsidRPr="00EA6750">
        <w:rPr>
          <w:rFonts w:eastAsiaTheme="minorEastAsia"/>
        </w:rPr>
        <w:t xml:space="preserve"> that most of the C from necromass will be recycled in the C-only pools, while all the N is recycled in the protein pool.</w:t>
      </w:r>
      <w:r w:rsidR="001D1134">
        <w:rPr>
          <w:rFonts w:eastAsiaTheme="minorEastAsia"/>
        </w:rPr>
        <w:t xml:space="preserve"> </w:t>
      </w:r>
      <w:r w:rsidR="008E16B3">
        <w:rPr>
          <w:rFonts w:eastAsiaTheme="minorEastAsia"/>
        </w:rPr>
        <w:t xml:space="preserve">The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8E16B3">
        <w:rPr>
          <w:rFonts w:eastAsiaTheme="minorEastAsia"/>
        </w:rPr>
        <w:t xml:space="preserve"> under N limited conditions </w:t>
      </w:r>
      <w:del w:id="182" w:author="Stefano Manzoni" w:date="2024-05-07T20:32:00Z">
        <w:r w:rsidR="008E16B3" w:rsidDel="00144DDD">
          <w:rPr>
            <w:rFonts w:eastAsiaTheme="minorEastAsia"/>
          </w:rPr>
          <w:delText xml:space="preserve">were </w:delText>
        </w:r>
      </w:del>
      <w:ins w:id="183" w:author="Stefano Manzoni" w:date="2024-05-07T20:32:00Z">
        <w:r w:rsidR="00144DDD">
          <w:rPr>
            <w:rFonts w:eastAsiaTheme="minorEastAsia"/>
          </w:rPr>
          <w:t xml:space="preserve">is </w:t>
        </w:r>
      </w:ins>
      <w:r w:rsidR="008E16B3">
        <w:rPr>
          <w:rFonts w:eastAsiaTheme="minorEastAsia"/>
        </w:rPr>
        <w:t xml:space="preserve">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8E16B3">
        <w:rPr>
          <w:rFonts w:eastAsiaTheme="minorEastAsia"/>
        </w:rPr>
        <w:t>.</w:t>
      </w:r>
    </w:p>
    <w:p w14:paraId="719C0566" w14:textId="6E03B6DF" w:rsidR="006B6BC3" w:rsidRDefault="00B1259D" w:rsidP="00B61AD0">
      <w:r>
        <w:t xml:space="preserve">As an alternate strategy, </w:t>
      </w:r>
      <w:r w:rsidR="00CC1901">
        <w:t xml:space="preserve">microbes can reduce their CUE to reduce N demand under N limited conditions. </w:t>
      </w:r>
      <w:r w:rsidR="00F52797">
        <w:t>In this case, we assume there is no</w:t>
      </w:r>
      <w:del w:id="184" w:author="Stefano Manzoni" w:date="2024-05-07T20:34:00Z">
        <w:r w:rsidR="00F52797" w:rsidDel="00144DDD">
          <w:delText>t</w:delText>
        </w:r>
      </w:del>
      <w:ins w:id="185" w:author="Stefano Manzoni" w:date="2024-05-07T20:34:00Z">
        <w:r w:rsidR="00144DDD">
          <w:t xml:space="preserve"> preferential</w:t>
        </w:r>
      </w:ins>
      <w:r w:rsidR="00F52797">
        <w:t xml:space="preserve"> N retention, thus, </w:t>
      </w:r>
      <m:oMath>
        <m:r>
          <w:rPr>
            <w:rFonts w:ascii="Cambria Math" w:hAnsi="Cambria Math"/>
          </w:rPr>
          <m:t>η</m:t>
        </m:r>
        <m:r>
          <w:rPr>
            <w:rFonts w:ascii="Cambria Math" w:eastAsiaTheme="minorEastAsia" w:hAnsi="Cambria Math"/>
          </w:rPr>
          <m:t>=0</m:t>
        </m:r>
      </m:oMath>
      <w:r w:rsidR="00844304">
        <w:rPr>
          <w:rFonts w:eastAsiaTheme="minorEastAsia"/>
        </w:rPr>
        <w:t xml:space="preserve">. </w:t>
      </w:r>
      <w:r w:rsidR="006A105E">
        <w:t xml:space="preserve">As above, </w:t>
      </w:r>
      <w:del w:id="186" w:author="Stefano Manzoni" w:date="2024-05-07T20:34:00Z">
        <w:r w:rsidR="006A105E" w:rsidDel="00144DDD">
          <w:rPr>
            <w:rFonts w:eastAsiaTheme="minorEastAsia"/>
          </w:rPr>
          <w:delText xml:space="preserve">using </w:delText>
        </w:r>
      </w:del>
      <w:ins w:id="187" w:author="Stefano Manzoni" w:date="2024-05-07T20:34:00Z">
        <w:r w:rsidR="00144DDD">
          <w:rPr>
            <w:rFonts w:eastAsiaTheme="minorEastAsia"/>
          </w:rPr>
          <w:t xml:space="preserve">imposing the constraint </w:t>
        </w:r>
      </w:ins>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del w:id="188" w:author="Stefano Manzoni" w:date="2024-05-07T20:34:00Z">
        <w:r w:rsidR="006A105E" w:rsidDel="00144DDD">
          <w:rPr>
            <w:rFonts w:eastAsiaTheme="minorEastAsia"/>
          </w:rPr>
          <w:delText xml:space="preserve"> constraint</w:delText>
        </w:r>
      </w:del>
      <w:r w:rsidR="006A105E">
        <w:rPr>
          <w:rFonts w:eastAsiaTheme="minorEastAsia"/>
        </w:rPr>
        <w:t xml:space="preserve">, </w:t>
      </w:r>
      <w:r w:rsidR="001933CC">
        <w:t xml:space="preserve">we can </w:t>
      </w:r>
      <w:r w:rsidR="000D772D">
        <w:t>calculate</w:t>
      </w:r>
      <w:r w:rsidR="001933CC">
        <w:t xml:space="preserve"> </w:t>
      </w:r>
      <w:r w:rsidR="00C71698">
        <w:t xml:space="preserve">a </w:t>
      </w:r>
      <w:commentRangeStart w:id="189"/>
      <w:r w:rsidR="00C71698">
        <w:t xml:space="preserve">new </w:t>
      </w:r>
      <w:commentRangeEnd w:id="189"/>
      <w:r w:rsidR="00D27CC9">
        <w:rPr>
          <w:rStyle w:val="CommentReference"/>
        </w:rPr>
        <w:commentReference w:id="189"/>
      </w:r>
      <w:r w:rsidR="00C71698">
        <w:t xml:space="preserve">CUE </w:t>
      </w:r>
      <w:r w:rsidR="00DD67D4">
        <w:t xml:space="preserve">as follows, </w:t>
      </w:r>
      <w:r w:rsidR="001A5812">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C4472" w:rsidRPr="00365EC3" w14:paraId="5EA47F1E" w14:textId="77777777" w:rsidTr="00096F3E">
        <w:trPr>
          <w:trHeight w:val="583"/>
        </w:trPr>
        <w:tc>
          <w:tcPr>
            <w:tcW w:w="355" w:type="dxa"/>
          </w:tcPr>
          <w:p w14:paraId="55000CB5" w14:textId="77777777" w:rsidR="008C4472" w:rsidRPr="00365EC3" w:rsidRDefault="008C4472" w:rsidP="00362345">
            <w:pPr>
              <w:spacing w:line="360" w:lineRule="auto"/>
            </w:pPr>
          </w:p>
        </w:tc>
        <w:tc>
          <w:tcPr>
            <w:tcW w:w="8524" w:type="dxa"/>
          </w:tcPr>
          <w:p w14:paraId="7DF452F8" w14:textId="46184B8B" w:rsidR="008C4472" w:rsidRPr="006B0F2D" w:rsidRDefault="00A85A1F" w:rsidP="00362345">
            <w:pPr>
              <w:spacing w:line="360" w:lineRule="auto"/>
              <w:rPr>
                <w:rFonts w:ascii="Calibri" w:eastAsia="Calibri" w:hAnsi="Calibri" w:cs="Times New Roman"/>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new</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m:oMathPara>
          </w:p>
        </w:tc>
        <w:tc>
          <w:tcPr>
            <w:tcW w:w="579" w:type="dxa"/>
          </w:tcPr>
          <w:p w14:paraId="211FDE6B" w14:textId="7AB7D285" w:rsidR="008C4472" w:rsidRPr="00365EC3" w:rsidRDefault="008C4472" w:rsidP="00362345">
            <w:pPr>
              <w:spacing w:line="360" w:lineRule="auto"/>
            </w:pPr>
            <w:r w:rsidRPr="00365EC3">
              <w:t>(</w:t>
            </w:r>
            <w:fldSimple w:instr="SEQ Eq \* MERGEFORMAT">
              <w:r w:rsidR="00EB4E02">
                <w:rPr>
                  <w:noProof/>
                </w:rPr>
                <w:t>11</w:t>
              </w:r>
            </w:fldSimple>
            <w:r w:rsidRPr="00365EC3">
              <w:t>)</w:t>
            </w:r>
          </w:p>
        </w:tc>
      </w:tr>
    </w:tbl>
    <w:p w14:paraId="2C7E0E26" w14:textId="4825DB82" w:rsidR="00C129AE" w:rsidRDefault="00C129AE" w:rsidP="00C129AE">
      <w:pPr>
        <w:pStyle w:val="Heading2"/>
      </w:pPr>
      <w:r>
        <w:t xml:space="preserve">Model </w:t>
      </w:r>
      <w:r w:rsidR="006E6ECB">
        <w:t>parametrization</w:t>
      </w:r>
      <w:r>
        <w:t>:</w:t>
      </w:r>
    </w:p>
    <w:p w14:paraId="0B68426D" w14:textId="6D9D53BC" w:rsidR="00F658B0" w:rsidRPr="00F658B0" w:rsidRDefault="00E54ECD" w:rsidP="00172904">
      <w:pPr>
        <w:pStyle w:val="Heading3"/>
      </w:pPr>
      <w:r>
        <w:t>Three</w:t>
      </w:r>
      <w:r w:rsidR="00172904">
        <w:t xml:space="preserve"> model </w:t>
      </w:r>
      <w:r w:rsidR="006B6BB1">
        <w:t>scenarios</w:t>
      </w:r>
    </w:p>
    <w:p w14:paraId="5B062E60" w14:textId="77777777" w:rsidR="00EB2080" w:rsidRDefault="00337AC0" w:rsidP="00C83915">
      <w:pPr>
        <w:rPr>
          <w:rFonts w:eastAsiaTheme="minorEastAsia"/>
        </w:rPr>
      </w:pPr>
      <w:r>
        <w:t xml:space="preserve">We defined </w:t>
      </w:r>
      <w:r w:rsidR="00204812">
        <w:t>four</w:t>
      </w:r>
      <w:r w:rsidR="00C83915" w:rsidRPr="00C83915">
        <w:t xml:space="preserve"> </w:t>
      </w:r>
      <w:r>
        <w:t>model</w:t>
      </w:r>
      <w:r w:rsidR="00C83915" w:rsidRPr="00C83915">
        <w:t xml:space="preserve"> </w:t>
      </w:r>
      <w:r w:rsidR="00F030E7" w:rsidRPr="00F030E7">
        <w:rPr>
          <w:bCs/>
        </w:rPr>
        <w:t>scenarios</w:t>
      </w:r>
      <w:r w:rsidR="00C83915" w:rsidRPr="00C83915">
        <w:t>, each tailored to explore specific facets of the interaction between lignin protection of carbohydrate and protein pools and the ensuing impact on CUE resulting from investments in oxidative enzymes. The first</w:t>
      </w:r>
      <w:r w:rsidR="0040713A" w:rsidRPr="0040713A">
        <w:t xml:space="preserve"> </w:t>
      </w:r>
      <w:r w:rsidR="0040713A" w:rsidRPr="00C83915">
        <w:t>model</w:t>
      </w:r>
      <w:r w:rsidR="00C83915" w:rsidRPr="00C83915">
        <w:t xml:space="preserve"> </w:t>
      </w:r>
      <w:r w:rsidR="00F030E7" w:rsidRPr="00F030E7">
        <w:rPr>
          <w:bCs/>
        </w:rPr>
        <w:t>scenario</w:t>
      </w:r>
      <w:r w:rsidR="007A6AF3">
        <w:rPr>
          <w:bCs/>
        </w:rPr>
        <w:t xml:space="preserve"> (model 1)</w:t>
      </w:r>
      <w:r w:rsidR="00C83915" w:rsidRPr="00C83915">
        <w:t xml:space="preserve">, </w:t>
      </w:r>
      <w:r w:rsidR="00322BF2">
        <w:t>referred to as</w:t>
      </w:r>
      <w:r w:rsidR="00C83915" w:rsidRPr="00C83915">
        <w:t xml:space="preserve"> "No protection, no enzyme cost," posits that the degradation rates of carbohydrates and proteins remain uninfluenced by </w:t>
      </w:r>
      <w:r w:rsidR="00475E88" w:rsidRPr="00C83915">
        <w:t>lig</w:t>
      </w:r>
      <w:r w:rsidR="00475E88">
        <w:t>n</w:t>
      </w:r>
      <w:r w:rsidR="00475E88" w:rsidRPr="00C83915">
        <w:t>in</w:t>
      </w:r>
      <w:r w:rsidR="00C83915" w:rsidRPr="00C83915">
        <w:t xml:space="preserve"> content, while microorganisms operate at </w:t>
      </w:r>
      <w:r w:rsidR="0037149D">
        <w:t>max CUE</w:t>
      </w:r>
      <w:r w:rsidR="00C83915" w:rsidRPr="00C83915">
        <w:t xml:space="preserve"> without incurring additional costs from enzymatic activities.</w:t>
      </w:r>
      <w:r w:rsidR="001469EF">
        <w:t xml:space="preserve"> </w:t>
      </w:r>
      <w:r w:rsidR="008A761C">
        <w:t xml:space="preserve">This is achieved by setting the value of </w:t>
      </w:r>
      <w:r w:rsidR="001469EF">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=1</m:t>
        </m:r>
      </m:oMath>
      <w:r w:rsidR="001469EF" w:rsidRPr="193AE7EB">
        <w:rPr>
          <w:rFonts w:eastAsiaTheme="minorEastAsia"/>
        </w:rPr>
        <w:t xml:space="preserve"> </w:t>
      </w:r>
      <w:r w:rsidR="005B7AB1">
        <w:rPr>
          <w:rFonts w:eastAsiaTheme="minorEastAsia"/>
        </w:rPr>
        <w:t>for all pools</w:t>
      </w:r>
      <w:r w:rsidR="008440BD" w:rsidRPr="193AE7EB">
        <w:rPr>
          <w:rFonts w:eastAsiaTheme="minorEastAsia"/>
        </w:rPr>
        <w:t xml:space="preserve">. </w:t>
      </w:r>
    </w:p>
    <w:p w14:paraId="351F459F" w14:textId="77777777" w:rsidR="00EB2080" w:rsidRDefault="00322BF2" w:rsidP="00C83915">
      <w:r w:rsidRPr="00C83915">
        <w:t xml:space="preserve">The </w:t>
      </w:r>
      <w:r w:rsidR="00C40306">
        <w:t>second</w:t>
      </w:r>
      <w:r w:rsidRPr="00C83915">
        <w:t xml:space="preserve"> </w:t>
      </w:r>
      <w:r w:rsidR="00D454C0" w:rsidRPr="00C83915">
        <w:t xml:space="preserve">model </w:t>
      </w:r>
      <w:r w:rsidR="00F030E7" w:rsidRPr="00F030E7">
        <w:rPr>
          <w:bCs/>
        </w:rPr>
        <w:t>scenario</w:t>
      </w:r>
      <w:r w:rsidR="007A6AF3">
        <w:rPr>
          <w:bCs/>
        </w:rPr>
        <w:t xml:space="preserve"> (model 2)</w:t>
      </w:r>
      <w:r w:rsidR="00C83915" w:rsidRPr="00C83915">
        <w:t>, the "No protection</w:t>
      </w:r>
      <w:r w:rsidR="4A51A213" w:rsidRPr="00C83915">
        <w:t>,</w:t>
      </w:r>
      <w:r w:rsidR="00C83915" w:rsidRPr="00C83915">
        <w:t xml:space="preserve"> with enzyme cost" model maintains unaltered decomposition rates for carbohydrates and proteins despite the presence of lignin, </w:t>
      </w:r>
      <w:r w:rsidR="000206A3">
        <w:t>but</w:t>
      </w:r>
      <w:r w:rsidR="00C83915" w:rsidRPr="00C83915">
        <w:t xml:space="preserve"> assumes a</w:t>
      </w:r>
      <w:r w:rsidR="000F5200">
        <w:t>n</w:t>
      </w:r>
      <w:r w:rsidR="00C83915" w:rsidRPr="00C83915">
        <w:t xml:space="preserve"> </w:t>
      </w:r>
      <w:r w:rsidR="003E24BB">
        <w:t>investment</w:t>
      </w:r>
      <w:r w:rsidR="00C83915" w:rsidRPr="00C83915">
        <w:t xml:space="preserve"> towards oxidative enzyme production, leading to a proportional reduction in CUE. </w:t>
      </w:r>
      <w:r w:rsidR="0026254C">
        <w:t xml:space="preserve">This </w:t>
      </w:r>
      <w:r w:rsidR="00F030E7" w:rsidRPr="00F030E7">
        <w:rPr>
          <w:bCs/>
        </w:rPr>
        <w:t>scenario</w:t>
      </w:r>
      <w:r w:rsidR="0026254C">
        <w:t xml:space="preserve"> is motivated from </w:t>
      </w:r>
      <w:r w:rsidR="002D238C">
        <w:t xml:space="preserve">the </w:t>
      </w:r>
      <w:r w:rsidR="0026254C">
        <w:t xml:space="preserve">production of ligninolytic enzymes for uptake of lignin like compound for growth and maintenance </w:t>
      </w:r>
      <w:r w:rsidR="0026254C">
        <w:fldChar w:fldCharType="begin"/>
      </w:r>
      <w:r w:rsidR="0026254C">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G."},{"family":"Salvachúa","given":"Davinia"}],"issued":{"date-parts":[["2021",3,2]]}}}],"schema":"https://github.com/citation-style-language/schema/raw/master/csl-citation.json"} </w:instrText>
      </w:r>
      <w:r w:rsidR="0026254C">
        <w:fldChar w:fldCharType="separate"/>
      </w:r>
      <w:r w:rsidR="0026254C" w:rsidRPr="0026254C">
        <w:rPr>
          <w:rFonts w:ascii="Calibri" w:hAnsi="Calibri" w:cs="Calibri"/>
        </w:rPr>
        <w:t>(del Cerro et al., 2021)</w:t>
      </w:r>
      <w:r w:rsidR="0026254C">
        <w:fldChar w:fldCharType="end"/>
      </w:r>
      <w:r w:rsidR="0026254C">
        <w:t xml:space="preserve">. </w:t>
      </w:r>
    </w:p>
    <w:p w14:paraId="26F8838D" w14:textId="05980C5F" w:rsidR="00C83915" w:rsidRDefault="002835CD" w:rsidP="00C83915">
      <w:r>
        <w:t xml:space="preserve">In this </w:t>
      </w:r>
      <w:r w:rsidR="00F030E7" w:rsidRPr="00F030E7">
        <w:rPr>
          <w:bCs/>
        </w:rPr>
        <w:t>scenario</w:t>
      </w:r>
      <w:r>
        <w:t xml:space="preserve"> of the model, the </w:t>
      </w:r>
      <m:oMath>
        <m:r>
          <w:rPr>
            <w:rFonts w:ascii="Cambria Math" w:hAnsi="Cambria Math"/>
          </w:rPr>
          <m:t>p</m:t>
        </m:r>
      </m:oMath>
      <w:r w:rsidRPr="193AE7EB">
        <w:rPr>
          <w:rFonts w:eastAsiaTheme="minorEastAsia"/>
        </w:rPr>
        <w:t>- function i</w:t>
      </w:r>
      <w:r w:rsidR="006B652B" w:rsidRPr="193AE7EB">
        <w:rPr>
          <w:rFonts w:eastAsiaTheme="minorEastAsia"/>
        </w:rPr>
        <w:t>s</w:t>
      </w:r>
      <w:r w:rsidRPr="193AE7EB">
        <w:rPr>
          <w:rFonts w:eastAsiaTheme="minorEastAsia"/>
        </w:rPr>
        <w:t xml:space="preserve"> set </w:t>
      </w:r>
      <w:r w:rsidR="006B652B" w:rsidRPr="193AE7EB">
        <w:rPr>
          <w:rFonts w:eastAsiaTheme="minorEastAsia"/>
        </w:rPr>
        <w:t xml:space="preserve">to 1 </w:t>
      </w:r>
      <w:r w:rsidRPr="193AE7EB">
        <w:rPr>
          <w:rFonts w:eastAsiaTheme="minorEastAsia"/>
        </w:rPr>
        <w:t xml:space="preserve">only </w:t>
      </w:r>
      <w:r w:rsidR="006B652B" w:rsidRPr="193AE7EB">
        <w:rPr>
          <w:rFonts w:eastAsiaTheme="minorEastAsia"/>
        </w:rPr>
        <w:t xml:space="preserve">when multiplied to rate constants. </w:t>
      </w:r>
      <w:r w:rsidR="000F5200" w:rsidRPr="00C83915">
        <w:t xml:space="preserve">The </w:t>
      </w:r>
      <w:r w:rsidR="000F5200">
        <w:t>third</w:t>
      </w:r>
      <w:r w:rsidR="000F5200" w:rsidRPr="00C83915">
        <w:t xml:space="preserve"> </w:t>
      </w:r>
      <w:r w:rsidR="0078426B" w:rsidRPr="00C83915">
        <w:t xml:space="preserve">model </w:t>
      </w:r>
      <w:r w:rsidR="00F030E7" w:rsidRPr="00F030E7">
        <w:rPr>
          <w:bCs/>
        </w:rPr>
        <w:t>scenario</w:t>
      </w:r>
      <w:r w:rsidR="007A6AF3">
        <w:rPr>
          <w:bCs/>
        </w:rPr>
        <w:t xml:space="preserve"> (model 3)</w:t>
      </w:r>
      <w:r w:rsidR="00C83915" w:rsidRPr="00C83915">
        <w:t xml:space="preserve"> "Protection</w:t>
      </w:r>
      <w:r w:rsidR="003A7C16">
        <w:t xml:space="preserve"> (</w:t>
      </w:r>
      <w:r w:rsidR="00065780">
        <w:t xml:space="preserve">time invariant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003A7C16">
        <w:t>)</w:t>
      </w:r>
      <w:r w:rsidR="00DB441E">
        <w:t xml:space="preserve">, </w:t>
      </w:r>
      <w:r w:rsidR="00C83915" w:rsidRPr="00C83915">
        <w:t xml:space="preserve">with enzyme cost" integrates both lignin's protective effects and the accompanying costs of </w:t>
      </w:r>
      <w:r w:rsidR="004B1C1E" w:rsidRPr="00C83915">
        <w:t xml:space="preserve">oxidative </w:t>
      </w:r>
      <w:r w:rsidR="00C83915" w:rsidRPr="00C83915">
        <w:t>enzymatic activity</w:t>
      </w:r>
      <w:r w:rsidR="0038634F">
        <w:t>. I</w:t>
      </w:r>
      <w:r w:rsidR="0026581C">
        <w:t>n</w:t>
      </w:r>
      <w:r w:rsidR="0038634F">
        <w:t xml:space="preserve"> these three model </w:t>
      </w:r>
      <w:r w:rsidR="00F030E7" w:rsidRPr="00F030E7">
        <w:rPr>
          <w:bCs/>
        </w:rPr>
        <w:t>scenario</w:t>
      </w:r>
      <w:r w:rsidR="0038634F">
        <w:t xml:space="preserve">s we assume that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m:t>
        </m:r>
      </m:oMath>
      <w:r w:rsidR="0038634F">
        <w:rPr>
          <w:rFonts w:eastAsiaTheme="minorEastAsia"/>
        </w:rPr>
        <w:t xml:space="preserve">, thus, </w:t>
      </w:r>
      <w:r w:rsidR="003E3AC7">
        <w:t>the rate constant of lignin is assumed invariant</w:t>
      </w:r>
      <w:r w:rsidR="003F2B20">
        <w:t>.</w:t>
      </w:r>
      <w:r w:rsidR="00DB441E">
        <w:t xml:space="preserve"> Finally, </w:t>
      </w:r>
      <w:r w:rsidR="003555C0">
        <w:t xml:space="preserve">in the fourth model </w:t>
      </w:r>
      <w:r w:rsidR="00F030E7" w:rsidRPr="00F030E7">
        <w:rPr>
          <w:bCs/>
        </w:rPr>
        <w:t>scenario</w:t>
      </w:r>
      <w:r w:rsidR="007A6AF3">
        <w:rPr>
          <w:bCs/>
        </w:rPr>
        <w:t xml:space="preserve"> (model 4)</w:t>
      </w:r>
      <w:r w:rsidR="003A7C16">
        <w:t xml:space="preserve">, </w:t>
      </w:r>
      <w:r w:rsidR="003A7C16" w:rsidRPr="00C83915">
        <w:t>"Protection</w:t>
      </w:r>
      <w:r w:rsidR="003A7C16">
        <w:t xml:space="preserve"> </w:t>
      </w:r>
      <w:r w:rsidR="00DB51EB">
        <w:t>(time var</w:t>
      </w:r>
      <w:r w:rsidR="00465F87">
        <w:t>ying</w:t>
      </w:r>
      <w:r w:rsidR="00DB51EB">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003A7C16">
        <w:t xml:space="preserve">), </w:t>
      </w:r>
      <w:r w:rsidR="003A7C16" w:rsidRPr="00C83915">
        <w:t>with enzyme cost"</w:t>
      </w:r>
      <w:r w:rsidR="003A7C16">
        <w:t>, is</w:t>
      </w:r>
      <w:r w:rsidR="0038634F">
        <w:t xml:space="preserve"> similar to </w:t>
      </w:r>
      <w:r w:rsidR="00465F87">
        <w:t xml:space="preserve">the </w:t>
      </w:r>
      <w:r w:rsidR="0038634F">
        <w:t>third model</w:t>
      </w:r>
      <w:r w:rsidR="00465F87">
        <w:t>,</w:t>
      </w:r>
      <w:r w:rsidR="0038634F">
        <w:t xml:space="preserve"> but with time var</w:t>
      </w:r>
      <w:r w:rsidR="00465F87">
        <w:t>ying</w:t>
      </w:r>
      <w:r w:rsidR="0038634F">
        <w:t xml:space="preserve"> lignin rate constant </w:t>
      </w:r>
      <w:r w:rsidR="009452DD">
        <w:t xml:space="preserve">by setting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m:t>
        </m:r>
      </m:oMath>
      <w:r w:rsidR="00BB1AA8">
        <w:t>.</w:t>
      </w:r>
    </w:p>
    <w:p w14:paraId="25A5E380" w14:textId="1BAB54FC" w:rsidR="00AC030E" w:rsidRDefault="005C4555" w:rsidP="00AC030E">
      <w:pPr>
        <w:pStyle w:val="Heading3"/>
        <w:rPr>
          <w:rFonts w:eastAsiaTheme="minorEastAsia"/>
        </w:rPr>
      </w:pPr>
      <w:bookmarkStart w:id="190" w:name="_Ref144797486"/>
      <w:r>
        <w:rPr>
          <w:rFonts w:eastAsiaTheme="minorEastAsia"/>
        </w:rPr>
        <w:lastRenderedPageBreak/>
        <w:t xml:space="preserve">Model implementation and </w:t>
      </w:r>
      <w:ins w:id="191" w:author="Stefano Manzoni" w:date="2024-05-07T20:47:00Z">
        <w:r w:rsidR="00711A36">
          <w:rPr>
            <w:rFonts w:eastAsiaTheme="minorEastAsia"/>
          </w:rPr>
          <w:t>l</w:t>
        </w:r>
      </w:ins>
      <w:del w:id="192" w:author="Stefano Manzoni" w:date="2024-05-07T20:47:00Z">
        <w:r w:rsidR="00B7623B" w:rsidDel="00711A36">
          <w:rPr>
            <w:rFonts w:eastAsiaTheme="minorEastAsia"/>
          </w:rPr>
          <w:delText>L</w:delText>
        </w:r>
      </w:del>
      <w:r w:rsidR="00B7623B">
        <w:rPr>
          <w:rFonts w:eastAsiaTheme="minorEastAsia"/>
        </w:rPr>
        <w:t>east-square model-data fitting</w:t>
      </w:r>
      <w:bookmarkEnd w:id="190"/>
    </w:p>
    <w:p w14:paraId="47DC3C6F" w14:textId="229BC77C" w:rsidR="00E433F6" w:rsidRDefault="00E72219" w:rsidP="00E433F6">
      <w:pPr>
        <w:rPr>
          <w:rFonts w:eastAsiaTheme="minorEastAsia"/>
        </w:rPr>
      </w:pPr>
      <w:r>
        <w:t>The</w:t>
      </w:r>
      <w:r w:rsidR="00925EA3">
        <w:t xml:space="preserve"> final</w:t>
      </w:r>
      <w:r>
        <w:t xml:space="preserve"> </w:t>
      </w:r>
      <w:r w:rsidR="00BD42EF">
        <w:t xml:space="preserve">litter </w:t>
      </w:r>
      <w:r w:rsidR="005E69A1">
        <w:t>decomposition</w:t>
      </w:r>
      <w:r w:rsidR="00BD42EF">
        <w:t xml:space="preserve"> </w:t>
      </w:r>
      <w:r>
        <w:t xml:space="preserve">model only </w:t>
      </w:r>
      <w:r w:rsidR="00706EAF">
        <w:t xml:space="preserve">consisted of </w:t>
      </w:r>
      <w:r w:rsidR="00B55467">
        <w:t>five mas balance equation</w:t>
      </w:r>
      <w:r w:rsidR="00374F1C">
        <w:t>s</w:t>
      </w:r>
      <w:r w:rsidR="00D37565">
        <w:t xml:space="preserve"> (eq</w:t>
      </w:r>
      <w:r w:rsidR="000D21EC">
        <w:t xml:space="preserve"> </w:t>
      </w:r>
      <w:r w:rsidR="000D21EC">
        <w:fldChar w:fldCharType="begin"/>
      </w:r>
      <w:r w:rsidR="000D21EC">
        <w:instrText xml:space="preserve"> REF Ceq \h </w:instrText>
      </w:r>
      <w:r w:rsidR="000D21EC">
        <w:fldChar w:fldCharType="separate"/>
      </w:r>
      <w:r w:rsidR="00EB4E02" w:rsidRPr="00365EC3">
        <w:t>(</w:t>
      </w:r>
      <w:r w:rsidR="00EB4E02">
        <w:rPr>
          <w:noProof/>
        </w:rPr>
        <w:t>2</w:t>
      </w:r>
      <w:r w:rsidR="00EB4E02" w:rsidRPr="00365EC3">
        <w:t>)</w:t>
      </w:r>
      <w:r w:rsidR="000D21EC">
        <w:fldChar w:fldCharType="end"/>
      </w:r>
      <w:r w:rsidR="00D37565">
        <w:t>)</w:t>
      </w:r>
      <w:r w:rsidR="00B55467">
        <w:t xml:space="preserve"> </w:t>
      </w:r>
      <w:r w:rsidR="00C844FB">
        <w:t xml:space="preserve">for five organic compounds </w:t>
      </w:r>
      <w:r w:rsidR="00B55467">
        <w:t>that needs to</w:t>
      </w:r>
      <w:r>
        <w:t xml:space="preserve"> be </w:t>
      </w:r>
      <w:r w:rsidR="00C844FB">
        <w:t>so</w:t>
      </w:r>
      <w:r w:rsidR="00287542">
        <w:t>l</w:t>
      </w:r>
      <w:r w:rsidR="00C844FB">
        <w:t>ved.</w:t>
      </w:r>
      <w:r w:rsidR="00B13842">
        <w:t xml:space="preserve"> </w:t>
      </w:r>
      <w:r w:rsidR="00C57EE7">
        <w:t>These systems of ordinary differential equations</w:t>
      </w:r>
      <w:r w:rsidR="00CE7513">
        <w:t xml:space="preserve"> </w:t>
      </w:r>
      <w:r w:rsidR="00925EA3">
        <w:t>were</w:t>
      </w:r>
      <w:r w:rsidR="00CE7513">
        <w:t xml:space="preserve"> solved using an iterative solve</w:t>
      </w:r>
      <w:r w:rsidR="00D26250">
        <w:t xml:space="preserve">r. </w:t>
      </w:r>
      <w:r w:rsidR="001026CF">
        <w:rPr>
          <w:rFonts w:eastAsiaTheme="minorEastAsia"/>
        </w:rPr>
        <w:t xml:space="preserve">The model has </w:t>
      </w:r>
      <w:r w:rsidR="006935C9">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Pr>
          <w:rFonts w:eastAsiaTheme="minorEastAsia"/>
        </w:rPr>
        <w:t xml:space="preserve">, five mortality </w:t>
      </w:r>
      <w:r w:rsidR="00820775">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Pr>
          <w:rFonts w:eastAsiaTheme="minorEastAsia"/>
        </w:rPr>
        <w:t xml:space="preserve">, </w:t>
      </w:r>
      <w:r w:rsidR="00BF0690">
        <w:rPr>
          <w:rFonts w:eastAsiaTheme="minorEastAsia"/>
        </w:rPr>
        <w:t>inorganic N supply rate</w:t>
      </w:r>
      <w:r w:rsidR="00AF546D">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Pr>
          <w:rFonts w:eastAsiaTheme="minorEastAsia"/>
        </w:rPr>
        <w:t xml:space="preserve">, </w:t>
      </w:r>
      <w:r w:rsidR="002C052A">
        <w:rPr>
          <w:rFonts w:eastAsiaTheme="minorEastAsia"/>
        </w:rPr>
        <w:t xml:space="preserve">oxidative enzyme cost factor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A36627">
        <w:rPr>
          <w:rFonts w:eastAsiaTheme="minorEastAsia"/>
        </w:rPr>
        <w:t xml:space="preserve"> </w:t>
      </w:r>
      <w:r w:rsidR="00D063E5">
        <w:rPr>
          <w:rFonts w:eastAsiaTheme="minorEastAsia"/>
        </w:rPr>
        <w:t xml:space="preserve">the scaling coefficient </w:t>
      </w:r>
      <m:oMath>
        <m:r>
          <w:rPr>
            <w:rFonts w:ascii="Cambria Math" w:eastAsiaTheme="minorEastAsia" w:hAnsi="Cambria Math"/>
          </w:rPr>
          <m:t>A</m:t>
        </m:r>
      </m:oMath>
      <w:r w:rsidR="00D063E5">
        <w:rPr>
          <w:rFonts w:eastAsiaTheme="minorEastAsia"/>
        </w:rPr>
        <w:t>,</w:t>
      </w:r>
      <w:r w:rsidR="00756DF8">
        <w:rPr>
          <w:rFonts w:eastAsiaTheme="minorEastAsia"/>
        </w:rPr>
        <w:t xml:space="preserve"> </w:t>
      </w:r>
      <m:oMath>
        <m:r>
          <w:del w:id="193" w:author="Stefano Manzoni" w:date="2024-05-07T20:43:00Z">
            <w:rPr>
              <w:rFonts w:ascii="Cambria Math" w:eastAsiaTheme="minorEastAsia" w:hAnsi="Cambria Math"/>
            </w:rPr>
            <m:t>C</m:t>
          </w:del>
        </m:r>
        <m:sSub>
          <m:sSubPr>
            <m:ctrlPr>
              <w:rPr>
                <w:rFonts w:ascii="Cambria Math" w:eastAsiaTheme="minorEastAsia" w:hAnsi="Cambria Math"/>
                <w:i/>
              </w:rPr>
            </m:ctrlPr>
          </m:sSubPr>
          <m:e>
            <m:r>
              <w:ins w:id="194" w:author="Stefano Manzoni" w:date="2024-05-07T20:43:00Z">
                <w:rPr>
                  <w:rFonts w:ascii="Cambria Math" w:eastAsiaTheme="minorEastAsia" w:hAnsi="Cambria Math"/>
                </w:rPr>
                <m:t>C</m:t>
              </w:ins>
            </m:r>
            <m:r>
              <w:ins w:id="195" w:author="Stefano Manzoni" w:date="2024-05-07T20:44:00Z">
                <w:rPr>
                  <w:rFonts w:ascii="Cambria Math" w:eastAsiaTheme="minorEastAsia" w:hAnsi="Cambria Math"/>
                </w:rPr>
                <m:t>N</m:t>
              </w:ins>
            </m:r>
          </m:e>
          <m:sub>
            <m:r>
              <w:rPr>
                <w:rFonts w:ascii="Cambria Math" w:eastAsiaTheme="minorEastAsia" w:hAnsi="Cambria Math"/>
              </w:rPr>
              <m:t>B</m:t>
            </m:r>
          </m:sub>
        </m:sSub>
      </m:oMath>
      <w:r w:rsidR="00756DF8">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756DF8">
        <w:rPr>
          <w:rFonts w:eastAsiaTheme="minorEastAsia"/>
        </w:rPr>
        <w:t xml:space="preserve"> and initial conditions of five </w:t>
      </w:r>
      <w:r w:rsidR="00994835">
        <w:rPr>
          <w:rFonts w:eastAsiaTheme="minorEastAsia"/>
        </w:rPr>
        <w:t>pools</w:t>
      </w:r>
      <w:r w:rsidR="002178A8">
        <w:rPr>
          <w:rFonts w:eastAsiaTheme="minorEastAsia"/>
        </w:rPr>
        <w:t xml:space="preserve"> as unknown parameters. </w:t>
      </w:r>
    </w:p>
    <w:p w14:paraId="56D62A0E" w14:textId="0ACB6115" w:rsidR="00BE68D3" w:rsidRDefault="00E433F6">
      <w:pPr>
        <w:rPr>
          <w:rFonts w:eastAsiaTheme="minorEastAsia"/>
        </w:rPr>
      </w:pPr>
      <w:commentRangeStart w:id="196"/>
      <w:r>
        <w:rPr>
          <w:rFonts w:eastAsiaTheme="minorEastAsia"/>
        </w:rPr>
        <w:t>The maximum CUE,</w:t>
      </w:r>
      <w:r w:rsidRPr="00C36CA5">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Pr>
          <w:rFonts w:eastAsiaTheme="minorEastAsia"/>
        </w:rPr>
        <w:t xml:space="preserve"> is constrained using oxidation state of litter C </w:t>
      </w:r>
      <w:r>
        <w:rPr>
          <w:rFonts w:eastAsiaTheme="minorEastAsia"/>
        </w:rPr>
        <w:fldChar w:fldCharType="begin"/>
      </w:r>
      <w:r>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M."},{"family":"Manzoni","given":"Stefano"}],"accessed":{"date-parts":[["2022",5,18]]},"issued":{"date-parts":[["2022"]]}}}],"schema":"https://github.com/citation-style-language/schema/raw/master/csl-citation.json"} </w:instrText>
      </w:r>
      <w:r>
        <w:rPr>
          <w:rFonts w:eastAsiaTheme="minorEastAsia"/>
        </w:rPr>
        <w:fldChar w:fldCharType="separate"/>
      </w:r>
      <w:r w:rsidRPr="006D3992">
        <w:rPr>
          <w:rFonts w:ascii="Calibri" w:hAnsi="Calibri" w:cs="Calibri"/>
        </w:rPr>
        <w:t>(Chakrawal et al., 2022)</w:t>
      </w:r>
      <w:r>
        <w:rPr>
          <w:rFonts w:eastAsiaTheme="minorEastAsia"/>
        </w:rPr>
        <w:fldChar w:fldCharType="end"/>
      </w:r>
      <w:r w:rsidR="00714F25">
        <w:rPr>
          <w:rFonts w:eastAsiaTheme="minorEastAsia"/>
        </w:rPr>
        <w:t xml:space="preserve"> and varies dynamically</w:t>
      </w:r>
      <w:commentRangeEnd w:id="196"/>
      <w:r w:rsidR="00564B62">
        <w:rPr>
          <w:rStyle w:val="CommentReference"/>
        </w:rPr>
        <w:commentReference w:id="196"/>
      </w:r>
      <w:r>
        <w:rPr>
          <w:rFonts w:eastAsiaTheme="minorEastAsia"/>
        </w:rPr>
        <w:t>. The oxidation state of litter is estimated as weighted sum of oxidation state of each organic compound</w:t>
      </w:r>
      <w:r w:rsidR="00043003">
        <w:rPr>
          <w:rFonts w:eastAsiaTheme="minorEastAsia"/>
        </w:rPr>
        <w:t xml:space="preserve"> (see </w:t>
      </w:r>
      <w:r>
        <w:t>Table (XX)</w:t>
      </w:r>
      <w:r w:rsidR="00043003">
        <w:t>)</w:t>
      </w:r>
      <w:r>
        <w:t>.</w:t>
      </w:r>
      <w:r w:rsidR="00613665">
        <w:rPr>
          <w:rFonts w:eastAsiaTheme="minorEastAsia"/>
        </w:rPr>
        <w:t xml:space="preserve"> Following, Manzoni et al. </w:t>
      </w:r>
      <w:r w:rsidR="00613665">
        <w:rPr>
          <w:rFonts w:eastAsiaTheme="minorEastAsia"/>
        </w:rPr>
        <w:fldChar w:fldCharType="begin"/>
      </w:r>
      <w:r w:rsidR="00613665">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613665">
        <w:rPr>
          <w:rFonts w:eastAsiaTheme="minorEastAsia"/>
        </w:rPr>
        <w:fldChar w:fldCharType="separate"/>
      </w:r>
      <w:r w:rsidR="00613665" w:rsidRPr="006D3992">
        <w:rPr>
          <w:rFonts w:ascii="Calibri" w:hAnsi="Calibri" w:cs="Calibri"/>
        </w:rPr>
        <w:t>(2021)</w:t>
      </w:r>
      <w:r w:rsidR="00613665">
        <w:rPr>
          <w:rFonts w:eastAsiaTheme="minorEastAsia"/>
        </w:rPr>
        <w:fldChar w:fldCharType="end"/>
      </w:r>
      <w:r w:rsidR="00613665">
        <w:rPr>
          <w:rFonts w:eastAsiaTheme="minorEastAsia"/>
        </w:rPr>
        <w:t xml:space="preserve">, we </w:t>
      </w:r>
      <w:r w:rsidR="000A7EC3">
        <w:rPr>
          <w:rFonts w:eastAsiaTheme="minorEastAsia"/>
        </w:rPr>
        <w:t>parametrizes</w:t>
      </w:r>
      <w:r w:rsidR="00613665">
        <w:rPr>
          <w:rFonts w:eastAsiaTheme="minorEastAsia"/>
        </w:rPr>
        <w:t xml:space="preserve"> the cost factor</w:t>
      </w:r>
      <w:r w:rsidR="006A4A90">
        <w:rPr>
          <w:rFonts w:eastAsiaTheme="minorEastAsia"/>
        </w:rPr>
        <w:t xml:space="preserve"> assuming higher cost for related to low oxidative capacity, thus,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6A4A90">
        <w:rPr>
          <w:rFonts w:eastAsiaTheme="minorEastAsia"/>
        </w:rPr>
        <w:t xml:space="preserve">. </w:t>
      </w:r>
      <w:r w:rsidR="00233B80">
        <w:rPr>
          <w:rFonts w:eastAsiaTheme="minorEastAsia"/>
        </w:rPr>
        <w:t xml:space="preserve">Furthermore, </w:t>
      </w:r>
      <w:r w:rsidR="006A4A90">
        <w:rPr>
          <w:rFonts w:eastAsiaTheme="minorEastAsia"/>
        </w:rPr>
        <w:t xml:space="preserve"> </w:t>
      </w:r>
      <w:r w:rsidR="00233B80" w:rsidRPr="006D3992">
        <w:rPr>
          <w:rFonts w:ascii="Calibri" w:hAnsi="Calibri" w:cs="Calibri"/>
        </w:rPr>
        <w:t>Chakrawal</w:t>
      </w:r>
      <w:r w:rsidR="00233B80">
        <w:rPr>
          <w:rFonts w:ascii="Calibri" w:hAnsi="Calibri" w:cs="Calibri"/>
        </w:rPr>
        <w:t xml:space="preserve"> et al. </w:t>
      </w:r>
      <w:r w:rsidR="00233B80">
        <w:rPr>
          <w:rFonts w:ascii="Calibri" w:hAnsi="Calibri" w:cs="Calibri"/>
        </w:rPr>
        <w:fldChar w:fldCharType="begin"/>
      </w:r>
      <w:r w:rsidR="00233B80">
        <w:rPr>
          <w:rFonts w:ascii="Calibri" w:hAnsi="Calibri" w:cs="Calibri"/>
        </w:rPr>
        <w:instrText xml:space="preserve"> ADDIN ZOTERO_ITEM CSL_CITATION {"citationID":"4myq70QL","properties":{"formattedCitation":"(2024)","plainCitation":"(2024)","noteIndex":0},"citationItems":[{"id":8762,"uris":["http://zotero.org/users/5408042/items/YYJUMP3T"],"itemData":{"id":8762,"type":"article-journal","abstract":"A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233B80">
        <w:rPr>
          <w:rFonts w:ascii="Calibri" w:hAnsi="Calibri" w:cs="Calibri"/>
        </w:rPr>
        <w:fldChar w:fldCharType="separate"/>
      </w:r>
      <w:r w:rsidR="00233B80" w:rsidRPr="00613665">
        <w:rPr>
          <w:rFonts w:ascii="Calibri" w:hAnsi="Calibri" w:cs="Calibri"/>
        </w:rPr>
        <w:t>(2024)</w:t>
      </w:r>
      <w:r w:rsidR="00233B80">
        <w:rPr>
          <w:rFonts w:ascii="Calibri" w:hAnsi="Calibri" w:cs="Calibri"/>
        </w:rPr>
        <w:fldChar w:fldCharType="end"/>
      </w:r>
      <w:r w:rsidR="00233B80">
        <w:rPr>
          <w:rFonts w:ascii="Calibri" w:hAnsi="Calibri" w:cs="Calibri"/>
        </w:rPr>
        <w:t xml:space="preserve"> also found an inverse </w:t>
      </w:r>
      <w:r w:rsidR="006A4A90">
        <w:rPr>
          <w:rFonts w:eastAsiaTheme="minorEastAsia"/>
        </w:rPr>
        <w:t xml:space="preserve">relationship </w:t>
      </w:r>
      <w:r w:rsidR="00233B80">
        <w:rPr>
          <w:rFonts w:eastAsiaTheme="minorEastAsia"/>
        </w:rPr>
        <w:t>between the cost factor and lignin rate constant</w:t>
      </w:r>
      <w:r w:rsidR="00B754A4">
        <w:rPr>
          <w:rFonts w:eastAsiaTheme="minorEastAsia"/>
        </w:rPr>
        <w:t xml:space="preserve"> (see supplementary Figure S3 from </w:t>
      </w:r>
      <w:r w:rsidR="00B754A4">
        <w:rPr>
          <w:rFonts w:eastAsiaTheme="minorEastAsia"/>
        </w:rPr>
        <w:fldChar w:fldCharType="begin"/>
      </w:r>
      <w:r w:rsidR="00B754A4">
        <w:rPr>
          <w:rFonts w:eastAsiaTheme="minorEastAsia"/>
        </w:rPr>
        <w:instrText xml:space="preserve"> ADDIN ZOTERO_ITEM CSL_CITATION {"citationID":"Wul4BWlS","properties":{"formattedCitation":"(Chakrawal et al., 2024)","plainCitation":"(Chakrawal et al., 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D."},{"family":"Manzoni","given":"Stefano"}],"accessed":{"date-parts":[["2024",2,13]]},"issued":{"date-parts":[["2024",2,11]]}}}],"schema":"https://github.com/citation-style-language/schema/raw/master/csl-citation.json"} </w:instrText>
      </w:r>
      <w:r w:rsidR="00B754A4">
        <w:rPr>
          <w:rFonts w:eastAsiaTheme="minorEastAsia"/>
        </w:rPr>
        <w:fldChar w:fldCharType="separate"/>
      </w:r>
      <w:r w:rsidR="00B754A4" w:rsidRPr="00B754A4">
        <w:rPr>
          <w:rFonts w:ascii="Calibri" w:hAnsi="Calibri" w:cs="Calibri"/>
        </w:rPr>
        <w:t>(Chakrawal et al., 2024)</w:t>
      </w:r>
      <w:r w:rsidR="00B754A4">
        <w:rPr>
          <w:rFonts w:eastAsiaTheme="minorEastAsia"/>
        </w:rPr>
        <w:fldChar w:fldCharType="end"/>
      </w:r>
      <w:r w:rsidR="00B754A4">
        <w:rPr>
          <w:rFonts w:eastAsiaTheme="minorEastAsia"/>
        </w:rPr>
        <w:t>)</w:t>
      </w:r>
      <w:r w:rsidR="00233B80">
        <w:rPr>
          <w:rFonts w:eastAsiaTheme="minorEastAsia"/>
        </w:rPr>
        <w:t xml:space="preserve">. </w:t>
      </w:r>
    </w:p>
    <w:p w14:paraId="6BA3099F" w14:textId="0B398A62" w:rsidR="00274E02" w:rsidRPr="00BA1DB0" w:rsidRDefault="006460D9">
      <w:pPr>
        <w:rPr>
          <w:rFonts w:eastAsiaTheme="minorEastAsia"/>
        </w:rPr>
      </w:pPr>
      <w:r>
        <w:rPr>
          <w:rFonts w:eastAsiaTheme="minorEastAsia"/>
        </w:rPr>
        <w:t>The C</w:t>
      </w:r>
      <w:r w:rsidR="00564B62">
        <w:rPr>
          <w:rFonts w:eastAsiaTheme="minorEastAsia"/>
        </w:rPr>
        <w:t>:</w:t>
      </w:r>
      <w:r>
        <w:rPr>
          <w:rFonts w:eastAsiaTheme="minorEastAsia"/>
        </w:rPr>
        <w:t xml:space="preserve">N ratio </w:t>
      </w:r>
      <w:r w:rsidR="00D7125E">
        <w:rPr>
          <w:rFonts w:eastAsiaTheme="minorEastAsia"/>
        </w:rPr>
        <w:t xml:space="preserve">of microbes </w:t>
      </w:r>
      <w:r w:rsidR="00564B62">
        <w:rPr>
          <w:rFonts w:eastAsiaTheme="minorEastAsia"/>
        </w:rPr>
        <w:t xml:space="preserve">is </w:t>
      </w:r>
      <w:r w:rsidR="00D7125E">
        <w:rPr>
          <w:rFonts w:eastAsiaTheme="minorEastAsia"/>
        </w:rPr>
        <w:t xml:space="preserve">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00BA1DB0">
        <w:rPr>
          <w:rFonts w:eastAsiaTheme="minorEastAsia"/>
        </w:rPr>
        <w:t xml:space="preserve">10 and </w:t>
      </w:r>
      <w:r w:rsidR="00564B62">
        <w:rPr>
          <w:rFonts w:eastAsiaTheme="minorEastAsia"/>
        </w:rPr>
        <w:t xml:space="preserve">the C:N </w:t>
      </w:r>
      <w:r w:rsidR="00BA1DB0">
        <w:rPr>
          <w:rFonts w:eastAsiaTheme="minorEastAsia"/>
        </w:rPr>
        <w:t>of protein</w:t>
      </w:r>
      <w:r w:rsidR="0009385A">
        <w:rPr>
          <w:rFonts w:eastAsiaTheme="minorEastAsia"/>
        </w:rPr>
        <w:t>s</w:t>
      </w:r>
      <w:r w:rsidR="00BA1DB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00BA1DB0">
        <w:rPr>
          <w:rFonts w:eastAsiaTheme="minorEastAsia"/>
        </w:rPr>
        <w:t>3.</w:t>
      </w:r>
      <w:r w:rsidR="00415340">
        <w:rPr>
          <w:rFonts w:eastAsiaTheme="minorEastAsia"/>
        </w:rPr>
        <w:t>2</w:t>
      </w:r>
      <w:r w:rsidR="00BA1DB0">
        <w:rPr>
          <w:rFonts w:eastAsiaTheme="minorEastAsia"/>
        </w:rPr>
        <w:t xml:space="preserve">. </w:t>
      </w:r>
      <w:r w:rsidR="00DB2F18">
        <w:rPr>
          <w:rFonts w:eastAsiaTheme="minorEastAsia"/>
        </w:rPr>
        <w:t xml:space="preserve">The fraction of necromass recycling into </w:t>
      </w:r>
      <w:r w:rsidR="00564B62">
        <w:rPr>
          <w:rFonts w:eastAsiaTheme="minorEastAsia"/>
        </w:rPr>
        <w:t xml:space="preserve">the </w:t>
      </w:r>
      <w:r w:rsidR="00DB2F18">
        <w:rPr>
          <w:rFonts w:eastAsiaTheme="minorEastAsia"/>
        </w:rPr>
        <w:t xml:space="preserve">protein pool </w:t>
      </w:r>
      <w:r w:rsidR="00E60771">
        <w:rPr>
          <w:rFonts w:eastAsiaTheme="minorEastAsia"/>
        </w:rPr>
        <w:t>using</w:t>
      </w:r>
      <w:r w:rsidR="00DB2F18">
        <w:rPr>
          <w:rFonts w:eastAsiaTheme="minorEastAsia"/>
        </w:rPr>
        <w:t xml:space="preserve"> eq </w:t>
      </w:r>
      <w:r w:rsidR="00DB2F18">
        <w:rPr>
          <w:rFonts w:eastAsiaTheme="minorEastAsia"/>
        </w:rPr>
        <w:fldChar w:fldCharType="begin"/>
      </w:r>
      <w:r w:rsidR="00DB2F18">
        <w:rPr>
          <w:rFonts w:eastAsiaTheme="minorEastAsia"/>
        </w:rPr>
        <w:instrText xml:space="preserve"> REF m_P \h </w:instrText>
      </w:r>
      <w:r w:rsidR="00DB2F18">
        <w:rPr>
          <w:rFonts w:eastAsiaTheme="minorEastAsia"/>
        </w:rPr>
      </w:r>
      <w:r w:rsidR="00DB2F18">
        <w:rPr>
          <w:rFonts w:eastAsiaTheme="minorEastAsia"/>
        </w:rPr>
        <w:fldChar w:fldCharType="separate"/>
      </w:r>
      <w:r w:rsidR="00EB4E02" w:rsidRPr="00365EC3">
        <w:t>(</w:t>
      </w:r>
      <w:r w:rsidR="00EB4E02">
        <w:rPr>
          <w:noProof/>
        </w:rPr>
        <w:t>10</w:t>
      </w:r>
      <w:r w:rsidR="00EB4E02" w:rsidRPr="00365EC3">
        <w:t>)</w:t>
      </w:r>
      <w:r w:rsidR="00DB2F18">
        <w:rPr>
          <w:rFonts w:eastAsiaTheme="minorEastAsia"/>
        </w:rPr>
        <w:fldChar w:fldCharType="end"/>
      </w:r>
      <w:r w:rsidR="00E60771">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60771">
        <w:rPr>
          <w:rFonts w:eastAsiaTheme="minorEastAsia"/>
        </w:rPr>
        <w:t xml:space="preserve"> = 0.3</w:t>
      </w:r>
      <w:r w:rsidR="004E064A">
        <w:rPr>
          <w:rFonts w:eastAsiaTheme="minorEastAsia"/>
        </w:rPr>
        <w:t>2</w:t>
      </w:r>
      <w:r w:rsidR="00EA74F6">
        <w:rPr>
          <w:rFonts w:eastAsiaTheme="minorEastAsia"/>
        </w:rPr>
        <w:t xml:space="preserve">, and other fractions </w:t>
      </w:r>
      <w:r w:rsidR="001D000A">
        <w:rPr>
          <w:rFonts w:eastAsiaTheme="minorEastAsia"/>
        </w:rPr>
        <w:t>recycling into</w:t>
      </w:r>
      <w:r w:rsidR="00F967E9">
        <w:rPr>
          <w:rFonts w:eastAsiaTheme="minorEastAsia"/>
        </w:rPr>
        <w:t xml:space="preserve"> lignin and </w:t>
      </w:r>
      <w:r w:rsidR="00380A7B">
        <w:rPr>
          <w:rFonts w:eastAsiaTheme="minorEastAsia"/>
        </w:rPr>
        <w:t xml:space="preserve">lipid, </w:t>
      </w:r>
      <w:r w:rsidR="00F967E9">
        <w:rPr>
          <w:rFonts w:eastAsiaTheme="minorEastAsia"/>
        </w:rPr>
        <w:t xml:space="preserve">carbonyl pools were </w:t>
      </w:r>
      <w:r w:rsidR="00D253EA">
        <w:rPr>
          <w:rFonts w:eastAsiaTheme="minorEastAsia"/>
        </w:rPr>
        <w:t xml:space="preserve">estimated using </w:t>
      </w:r>
      <w:r w:rsidR="00564B62">
        <w:rPr>
          <w:rFonts w:eastAsiaTheme="minorEastAsia"/>
        </w:rPr>
        <w:t xml:space="preserve">the </w:t>
      </w:r>
      <w:r w:rsidR="00D253EA">
        <w:rPr>
          <w:rFonts w:eastAsiaTheme="minorEastAsia"/>
        </w:rPr>
        <w:t>composition o</w:t>
      </w:r>
      <w:r w:rsidR="005E18F5">
        <w:rPr>
          <w:rFonts w:eastAsiaTheme="minorEastAsia"/>
        </w:rPr>
        <w:t xml:space="preserve">f </w:t>
      </w:r>
      <w:r w:rsidR="00D253EA">
        <w:rPr>
          <w:rFonts w:eastAsiaTheme="minorEastAsia"/>
        </w:rPr>
        <w:t>fungal necromass from</w:t>
      </w:r>
      <w:r w:rsidR="005E18F5">
        <w:rPr>
          <w:rFonts w:eastAsiaTheme="minorEastAsia"/>
        </w:rPr>
        <w:t xml:space="preserve"> </w:t>
      </w:r>
      <w:proofErr w:type="spellStart"/>
      <w:r w:rsidR="001F0B14" w:rsidRPr="001A1843">
        <w:rPr>
          <w:rFonts w:ascii="Calibri" w:hAnsi="Calibri" w:cs="Calibri"/>
        </w:rPr>
        <w:t>Beidler</w:t>
      </w:r>
      <w:proofErr w:type="spellEnd"/>
      <w:r w:rsidR="001F0B14" w:rsidRPr="001A1843">
        <w:rPr>
          <w:rFonts w:ascii="Calibri" w:hAnsi="Calibri" w:cs="Calibri"/>
        </w:rPr>
        <w:t xml:space="preserve"> et al.</w:t>
      </w:r>
      <w:r w:rsidR="001F0B14">
        <w:rPr>
          <w:rFonts w:ascii="Calibri" w:hAnsi="Calibri" w:cs="Calibri"/>
        </w:rPr>
        <w:t xml:space="preserve"> </w:t>
      </w:r>
      <w:r w:rsidR="005E18F5">
        <w:rPr>
          <w:rFonts w:eastAsiaTheme="minorEastAsia"/>
        </w:rPr>
        <w:fldChar w:fldCharType="begin"/>
      </w:r>
      <w:r w:rsidR="005E18F5">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G."}],"issued":{"date-parts":[["2020"]]}},"label":"page","suppress-author":true}],"schema":"https://github.com/citation-style-language/schema/raw/master/csl-citation.json"} </w:instrText>
      </w:r>
      <w:r w:rsidR="005E18F5">
        <w:rPr>
          <w:rFonts w:eastAsiaTheme="minorEastAsia"/>
        </w:rPr>
        <w:fldChar w:fldCharType="separate"/>
      </w:r>
      <w:r w:rsidR="006D3992" w:rsidRPr="006D3992">
        <w:rPr>
          <w:rFonts w:ascii="Calibri" w:hAnsi="Calibri" w:cs="Calibri"/>
        </w:rPr>
        <w:t>(2020)</w:t>
      </w:r>
      <w:r w:rsidR="005E18F5">
        <w:rPr>
          <w:rFonts w:eastAsiaTheme="minorEastAsia"/>
        </w:rPr>
        <w:fldChar w:fldCharType="end"/>
      </w:r>
      <w:r w:rsidR="00D253EA">
        <w:rPr>
          <w:rFonts w:eastAsiaTheme="minorEastAsia"/>
        </w:rPr>
        <w:t xml:space="preserve"> </w:t>
      </w:r>
      <w:r w:rsidR="001650B5">
        <w:rPr>
          <w:rFonts w:eastAsiaTheme="minorEastAsia"/>
        </w:rPr>
        <w:t>as</w:t>
      </w:r>
      <w:r w:rsidR="00C728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00080736">
        <w:rPr>
          <w:rFonts w:eastAsiaTheme="minorEastAsia"/>
        </w:rPr>
        <w:t>5</w:t>
      </w:r>
      <w:r w:rsidR="00002E1F">
        <w:rPr>
          <w:rFonts w:eastAsiaTheme="minorEastAsia"/>
        </w:rPr>
        <w:t>,</w:t>
      </w:r>
      <w:r w:rsidR="00002E1F" w:rsidRPr="00002E1F">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=0.1</m:t>
        </m:r>
      </m:oMath>
      <w:r w:rsidR="00590E8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CR</m:t>
            </m:r>
          </m:sub>
        </m:sSub>
        <m:r>
          <w:rPr>
            <w:rFonts w:ascii="Cambria Math" w:eastAsiaTheme="minorEastAsia" w:hAnsi="Cambria Math"/>
          </w:rPr>
          <m:t>=0.05</m:t>
        </m:r>
      </m:oMath>
      <w:r w:rsidR="00711A36">
        <w:rPr>
          <w:rFonts w:eastAsiaTheme="minorEastAsia"/>
        </w:rPr>
        <w:t>. F</w:t>
      </w:r>
      <w:r w:rsidR="00D04608">
        <w:rPr>
          <w:rFonts w:eastAsiaTheme="minorEastAsia"/>
        </w:rPr>
        <w:t>inally</w:t>
      </w:r>
      <w:r w:rsidR="00711A36">
        <w:rPr>
          <w:rFonts w:eastAsiaTheme="minorEastAsia"/>
        </w:rPr>
        <w:t>, the</w:t>
      </w:r>
      <w:r w:rsidR="00D04608">
        <w:rPr>
          <w:rFonts w:eastAsiaTheme="minorEastAsia"/>
        </w:rPr>
        <w:t xml:space="preserve"> necromass fraction recycling </w:t>
      </w:r>
      <w:r w:rsidR="00711A36">
        <w:rPr>
          <w:rFonts w:eastAsiaTheme="minorEastAsia"/>
        </w:rPr>
        <w:t>in</w:t>
      </w:r>
      <w:r w:rsidR="00D04608">
        <w:rPr>
          <w:rFonts w:eastAsiaTheme="minorEastAsia"/>
        </w:rPr>
        <w:t xml:space="preserve">to </w:t>
      </w:r>
      <w:r w:rsidR="00711A36">
        <w:rPr>
          <w:rFonts w:eastAsiaTheme="minorEastAsia"/>
        </w:rPr>
        <w:t xml:space="preserve">the </w:t>
      </w:r>
      <w:r w:rsidR="00AA49BE">
        <w:rPr>
          <w:rFonts w:eastAsiaTheme="minorEastAsia"/>
        </w:rPr>
        <w:t>carbohydrate</w:t>
      </w:r>
      <w:r w:rsidR="00D04608">
        <w:rPr>
          <w:rFonts w:eastAsiaTheme="minorEastAsia"/>
        </w:rPr>
        <w:t xml:space="preserve"> pool </w:t>
      </w:r>
      <w:r w:rsidR="00274E02">
        <w:rPr>
          <w:rFonts w:eastAsiaTheme="minorEastAsia"/>
        </w:rPr>
        <w:t xml:space="preserve">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=0.43</m:t>
        </m:r>
      </m:oMath>
      <w:r w:rsidR="001C55E2">
        <w:rPr>
          <w:rFonts w:eastAsiaTheme="minorEastAsia"/>
        </w:rPr>
        <w:t>.</w:t>
      </w:r>
      <w:r w:rsidR="0010354E">
        <w:rPr>
          <w:rFonts w:eastAsiaTheme="minorEastAsia"/>
        </w:rPr>
        <w:t xml:space="preserve"> The scaling coefficient </w:t>
      </w:r>
      <m:oMath>
        <m:r>
          <w:rPr>
            <w:rFonts w:ascii="Cambria Math" w:eastAsiaTheme="minorEastAsia" w:hAnsi="Cambria Math"/>
          </w:rPr>
          <m:t>A=0.28</m:t>
        </m:r>
      </m:oMath>
      <w:r w:rsidR="0010354E">
        <w:rPr>
          <w:rFonts w:eastAsiaTheme="minorEastAsia"/>
        </w:rPr>
        <w:t xml:space="preserve"> as described in section </w:t>
      </w:r>
      <w:r w:rsidR="00DB5815">
        <w:rPr>
          <w:rFonts w:eastAsiaTheme="minorEastAsia"/>
        </w:rPr>
        <w:t>2.3.</w:t>
      </w:r>
      <w:r w:rsidR="00E17900">
        <w:rPr>
          <w:rFonts w:eastAsiaTheme="minorEastAsia"/>
        </w:rPr>
        <w:t xml:space="preserve"> The initial </w:t>
      </w:r>
      <w:r w:rsidR="00C12023">
        <w:rPr>
          <w:rFonts w:eastAsiaTheme="minorEastAsia"/>
        </w:rPr>
        <w:t>condition</w:t>
      </w:r>
      <w:r w:rsidR="00711A36">
        <w:rPr>
          <w:rFonts w:eastAsiaTheme="minorEastAsia"/>
        </w:rPr>
        <w:t>s</w:t>
      </w:r>
      <w:r w:rsidR="00C12023">
        <w:rPr>
          <w:rFonts w:eastAsiaTheme="minorEastAsia"/>
        </w:rPr>
        <w:t xml:space="preserve"> for </w:t>
      </w:r>
      <w:r w:rsidR="00711A36">
        <w:rPr>
          <w:rFonts w:eastAsiaTheme="minorEastAsia"/>
        </w:rPr>
        <w:t xml:space="preserve">the </w:t>
      </w:r>
      <w:r w:rsidR="00C12023">
        <w:rPr>
          <w:rFonts w:eastAsiaTheme="minorEastAsia"/>
        </w:rPr>
        <w:t>organic compounds were directly set from observed data using initial fractions</w:t>
      </w:r>
      <w:r w:rsidR="002A7430">
        <w:rPr>
          <w:rFonts w:eastAsiaTheme="minorEastAsia"/>
        </w:rPr>
        <w:t xml:space="preserve">. The </w:t>
      </w:r>
      <w:r w:rsidR="00BF0690">
        <w:rPr>
          <w:rFonts w:eastAsiaTheme="minorEastAsia"/>
        </w:rPr>
        <w:t xml:space="preserve">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00BF0690">
        <w:rPr>
          <w:rFonts w:eastAsiaTheme="minorEastAsia"/>
        </w:rPr>
        <w:t xml:space="preserve"> was estimated as maximum </w:t>
      </w:r>
      <w:r w:rsidR="00D15140">
        <w:rPr>
          <w:rFonts w:eastAsiaTheme="minorEastAsia"/>
        </w:rPr>
        <w:t xml:space="preserve">measured rate of </w:t>
      </w:r>
      <w:proofErr w:type="spellStart"/>
      <w:r w:rsidR="00DE5A6A">
        <w:rPr>
          <w:rFonts w:eastAsiaTheme="minorEastAsia"/>
        </w:rPr>
        <w:t>N</w:t>
      </w:r>
      <w:proofErr w:type="spellEnd"/>
      <w:r w:rsidR="00DE5A6A">
        <w:rPr>
          <w:rFonts w:eastAsiaTheme="minorEastAsia"/>
        </w:rPr>
        <w:t xml:space="preserve"> accumulation</w:t>
      </w:r>
      <w:r w:rsidR="00883A34">
        <w:rPr>
          <w:rFonts w:eastAsiaTheme="minorEastAsia"/>
        </w:rPr>
        <w:t xml:space="preserve"> for each litter incubation</w:t>
      </w:r>
      <w:r w:rsidR="00EC1550">
        <w:rPr>
          <w:rFonts w:eastAsiaTheme="minorEastAsia"/>
        </w:rPr>
        <w:t>.</w:t>
      </w:r>
      <w:r w:rsidR="00051B20">
        <w:rPr>
          <w:rFonts w:eastAsiaTheme="minorEastAsia"/>
        </w:rPr>
        <w:t xml:space="preserve"> The remaining five rate constants were </w:t>
      </w:r>
      <w:r w:rsidR="00774DC9">
        <w:rPr>
          <w:rFonts w:eastAsiaTheme="minorEastAsia"/>
        </w:rPr>
        <w:t xml:space="preserve">estimated as best-fitted parameter </w:t>
      </w:r>
      <w:r w:rsidR="00D9559F">
        <w:rPr>
          <w:rFonts w:eastAsiaTheme="minorEastAsia"/>
        </w:rPr>
        <w:t>by</w:t>
      </w:r>
      <w:r w:rsidR="00774DC9">
        <w:rPr>
          <w:rFonts w:eastAsiaTheme="minorEastAsia"/>
        </w:rPr>
        <w:t xml:space="preserve"> least-square method</w:t>
      </w:r>
      <w:r w:rsidR="00D9559F">
        <w:rPr>
          <w:rFonts w:eastAsiaTheme="minorEastAsia"/>
        </w:rPr>
        <w:t xml:space="preserve"> using observed </w:t>
      </w:r>
      <w:r w:rsidR="003C2ADD">
        <w:rPr>
          <w:rFonts w:eastAsiaTheme="minorEastAsia"/>
        </w:rPr>
        <w:t xml:space="preserve">time series data of </w:t>
      </w:r>
      <w:r w:rsidR="00DA1200">
        <w:t xml:space="preserve">carbohydrates, proteins, lignins, lipids, and carbonyls pools obtained </w:t>
      </w:r>
      <w:r w:rsidR="00E1547C">
        <w:t>from</w:t>
      </w:r>
      <w:r w:rsidR="00711A36">
        <w:t xml:space="preserve"> the</w:t>
      </w:r>
      <w:r w:rsidR="00DA1200">
        <w:t xml:space="preserve"> molecular mixing model </w:t>
      </w:r>
      <w:r w:rsidR="00E1547C">
        <w:t>by processing NMR data.</w:t>
      </w:r>
      <w:r w:rsidR="003B5B1A">
        <w:t xml:space="preserve"> We used </w:t>
      </w:r>
      <w:proofErr w:type="spellStart"/>
      <w:r w:rsidR="003066B5" w:rsidRPr="003066B5">
        <w:t>scipy.optimize.least_squares</w:t>
      </w:r>
      <w:proofErr w:type="spellEnd"/>
      <w:r w:rsidR="00177128">
        <w:t xml:space="preserve"> for fitting the </w:t>
      </w:r>
      <w:r w:rsidR="00F139E9">
        <w:t>model to data</w:t>
      </w:r>
      <w:r w:rsidR="00FA2DE7">
        <w:t xml:space="preserve">, </w:t>
      </w:r>
      <w:r w:rsidR="00C461B3">
        <w:t xml:space="preserve">coefficient of determination </w:t>
      </w:r>
      <w:r w:rsidR="00FA2DE7">
        <w:t>(R</w:t>
      </w:r>
      <w:r w:rsidR="00711A36" w:rsidRPr="004166FC">
        <w:rPr>
          <w:vertAlign w:val="superscript"/>
        </w:rPr>
        <w:t>2</w:t>
      </w:r>
      <w:r w:rsidR="00FA2DE7">
        <w:t xml:space="preserve">) </w:t>
      </w:r>
      <w:r w:rsidR="00C461B3">
        <w:t>and root mean squared error</w:t>
      </w:r>
      <w:r w:rsidR="00FA2DE7">
        <w:t xml:space="preserve"> (RMSE)</w:t>
      </w:r>
      <w:r w:rsidR="00E94A3F">
        <w:t xml:space="preserve"> </w:t>
      </w:r>
      <w:r w:rsidR="00003F1B">
        <w:t xml:space="preserve">as </w:t>
      </w:r>
      <w:r w:rsidR="00E94A3F">
        <w:t xml:space="preserve">model performance </w:t>
      </w:r>
      <w:r w:rsidR="00003F1B">
        <w:t xml:space="preserve">metrices </w:t>
      </w:r>
      <w:r w:rsidR="00E94A3F">
        <w:t xml:space="preserve">and Akaike information criterion </w:t>
      </w:r>
      <w:r w:rsidR="00711A36">
        <w:t xml:space="preserve">(AIC) </w:t>
      </w:r>
      <w:r w:rsidR="00E94A3F">
        <w:t xml:space="preserve">to evaluate </w:t>
      </w:r>
      <w:r w:rsidR="00F030E7">
        <w:t>four</w:t>
      </w:r>
      <w:r w:rsidR="00003F1B">
        <w:t xml:space="preserve"> model </w:t>
      </w:r>
      <w:r w:rsidR="00F030E7" w:rsidRPr="00F030E7">
        <w:rPr>
          <w:bCs/>
        </w:rPr>
        <w:t>scenario</w:t>
      </w:r>
      <w:r w:rsidR="00003F1B">
        <w:t>s</w:t>
      </w:r>
      <w:r w:rsidR="0064195E">
        <w:t>.</w:t>
      </w:r>
      <w:r w:rsidR="00CD2404">
        <w:t xml:space="preserve"> </w:t>
      </w:r>
      <w:r w:rsidR="00CD2404" w:rsidRPr="00FC452A">
        <w:rPr>
          <w:highlight w:val="yellow"/>
        </w:rPr>
        <w:t>More details on fitting from</w:t>
      </w:r>
      <w:r w:rsidR="00FC452A" w:rsidRPr="00FC452A">
        <w:rPr>
          <w:highlight w:val="yellow"/>
        </w:rPr>
        <w:t xml:space="preserve"> </w:t>
      </w:r>
      <w:r w:rsidR="00CD2404" w:rsidRPr="00FC452A">
        <w:rPr>
          <w:highlight w:val="yellow"/>
        </w:rPr>
        <w:t>python file</w:t>
      </w:r>
    </w:p>
    <w:p w14:paraId="09D72CC5" w14:textId="77777777" w:rsidR="00C03F28" w:rsidRPr="00230110" w:rsidRDefault="00C03F28" w:rsidP="00C03F28">
      <w:pPr>
        <w:pStyle w:val="Heading2"/>
        <w:rPr>
          <w:rFonts w:eastAsiaTheme="minorEastAsia"/>
        </w:rPr>
      </w:pPr>
      <w:bookmarkStart w:id="197" w:name="_Ref144797316"/>
      <w:bookmarkStart w:id="198" w:name="_Ref154941959"/>
      <w:r>
        <w:t xml:space="preserve">Statistical </w:t>
      </w:r>
      <w:bookmarkEnd w:id="197"/>
      <w:r>
        <w:t>analyses</w:t>
      </w:r>
      <w:bookmarkEnd w:id="198"/>
    </w:p>
    <w:p w14:paraId="25FAA493" w14:textId="3577A332" w:rsidR="00A744B2" w:rsidRDefault="00FC5EA4" w:rsidP="00C47314">
      <w:r>
        <w:t xml:space="preserve">Should we do a statistical test to see if we can find negative correlation among </w:t>
      </w:r>
      <w:r w:rsidR="003B4B9B">
        <w:t xml:space="preserve">carbohydrate, protein rates with lignin fraction </w:t>
      </w:r>
      <w:r w:rsidR="00F64D3A">
        <w:t xml:space="preserve">using estimated parameters from different model fits. </w:t>
      </w:r>
      <w:r w:rsidR="00E414D0">
        <w:t xml:space="preserve">Idea would be to test </w:t>
      </w:r>
      <w:r w:rsidR="009573BE">
        <w:t>if</w:t>
      </w:r>
      <w:r w:rsidR="00E414D0">
        <w:t xml:space="preserve"> estimated parameters account for </w:t>
      </w:r>
      <w:r w:rsidR="009573BE">
        <w:t xml:space="preserve">the protection effect </w:t>
      </w:r>
      <w:r w:rsidR="00284FC7">
        <w:t xml:space="preserve">lignin </w:t>
      </w:r>
      <w:r w:rsidR="0008150D">
        <w:t>when model</w:t>
      </w:r>
      <w:r w:rsidR="00074125">
        <w:t xml:space="preserve"> is</w:t>
      </w:r>
      <w:r w:rsidR="0008150D">
        <w:t xml:space="preserve"> explicitly accounting for </w:t>
      </w:r>
      <w:r w:rsidR="005339FA">
        <w:t>such effects vs when model is not.</w:t>
      </w:r>
    </w:p>
    <w:p w14:paraId="39065A39" w14:textId="77777777" w:rsidR="007038B0" w:rsidRDefault="007038B0" w:rsidP="00C47314"/>
    <w:p w14:paraId="471AF8B9" w14:textId="6F08DB13" w:rsidR="008530B4" w:rsidRDefault="000C2176" w:rsidP="009118D1">
      <w:pPr>
        <w:keepNext/>
        <w:jc w:val="center"/>
      </w:pPr>
      <w:r w:rsidRPr="000C2176">
        <w:rPr>
          <w:noProof/>
        </w:rPr>
        <w:lastRenderedPageBreak/>
        <w:drawing>
          <wp:inline distT="0" distB="0" distL="0" distR="0" wp14:anchorId="41C955E6" wp14:editId="157A4D1C">
            <wp:extent cx="5943600" cy="2680335"/>
            <wp:effectExtent l="0" t="0" r="0" b="5715"/>
            <wp:docPr id="42" name="Picture 42">
              <a:extLst xmlns:a="http://schemas.openxmlformats.org/drawingml/2006/main">
                <a:ext uri="{FF2B5EF4-FFF2-40B4-BE49-F238E27FC236}">
                  <a16:creationId xmlns:a16="http://schemas.microsoft.com/office/drawing/2014/main" id="{FFD96F41-0137-D867-1E34-D793D5ECA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FFD96F41-0137-D867-1E34-D793D5ECA92A}"/>
                        </a:ext>
                      </a:extLst>
                    </pic:cNvPr>
                    <pic:cNvPicPr>
                      <a:picLocks noChangeAspect="1"/>
                    </pic:cNvPicPr>
                  </pic:nvPicPr>
                  <pic:blipFill>
                    <a:blip r:embed="rId9"/>
                    <a:stretch>
                      <a:fillRect/>
                    </a:stretch>
                  </pic:blipFill>
                  <pic:spPr>
                    <a:xfrm>
                      <a:off x="0" y="0"/>
                      <a:ext cx="5943600" cy="2680335"/>
                    </a:xfrm>
                    <a:prstGeom prst="rect">
                      <a:avLst/>
                    </a:prstGeom>
                  </pic:spPr>
                </pic:pic>
              </a:graphicData>
            </a:graphic>
          </wp:inline>
        </w:drawing>
      </w:r>
    </w:p>
    <w:p w14:paraId="2B02FC22" w14:textId="67BDB64D" w:rsidR="00D054D9" w:rsidRDefault="008530B4" w:rsidP="00D054D9">
      <w:pPr>
        <w:pStyle w:val="Caption"/>
        <w:rPr>
          <w:rFonts w:eastAsiaTheme="minorEastAsia"/>
        </w:rPr>
      </w:pPr>
      <w:bookmarkStart w:id="199" w:name="_Ref162541653"/>
      <w:r>
        <w:t xml:space="preserve">Figure </w:t>
      </w:r>
      <w:r>
        <w:fldChar w:fldCharType="begin"/>
      </w:r>
      <w:r>
        <w:instrText>SEQ Figure \* ARABIC</w:instrText>
      </w:r>
      <w:r>
        <w:fldChar w:fldCharType="separate"/>
      </w:r>
      <w:r w:rsidR="006166F0">
        <w:rPr>
          <w:noProof/>
        </w:rPr>
        <w:t>1</w:t>
      </w:r>
      <w:r>
        <w:fldChar w:fldCharType="end"/>
      </w:r>
      <w:bookmarkEnd w:id="199"/>
      <w:r>
        <w:t xml:space="preserve"> </w:t>
      </w:r>
      <w:r w:rsidR="000C04C4">
        <w:t>(A) Observation model</w:t>
      </w:r>
      <w:r w:rsidR="00C30653">
        <w:t xml:space="preserve"> </w:t>
      </w:r>
      <w:r w:rsidR="00D21BD0">
        <w:t>schematic</w:t>
      </w:r>
      <w:r w:rsidR="001E7FC2">
        <w:t xml:space="preserve"> </w:t>
      </w:r>
      <w:r w:rsidR="001E7FC2" w:rsidRPr="00C30653">
        <w:t>illustrat</w:t>
      </w:r>
      <w:r w:rsidR="001E7FC2">
        <w:t>ing</w:t>
      </w:r>
      <w:r w:rsidR="001E7FC2" w:rsidRPr="00C30653">
        <w:t xml:space="preserve"> the </w:t>
      </w:r>
      <w:r w:rsidR="006703D8">
        <w:t>preprocessing</w:t>
      </w:r>
      <w:r w:rsidR="001E7FC2" w:rsidRPr="00C30653">
        <w:t xml:space="preserve"> of solid-state </w:t>
      </w:r>
      <w:r w:rsidR="008C5671" w:rsidRPr="001C7624">
        <w:rPr>
          <w:vertAlign w:val="superscript"/>
        </w:rPr>
        <w:t>13</w:t>
      </w:r>
      <w:r w:rsidR="008C5671">
        <w:t>C</w:t>
      </w:r>
      <w:r w:rsidR="001E7FC2" w:rsidRPr="00C30653">
        <w:t xml:space="preserve"> NMR spectra through a molecular mixing model to</w:t>
      </w:r>
      <w:r w:rsidR="00D21BD0">
        <w:t xml:space="preserve"> derive fractions of five major components of litter</w:t>
      </w:r>
      <w:r w:rsidR="006F7BBA">
        <w:t xml:space="preserve">, </w:t>
      </w:r>
      <w:r w:rsidR="006F7BBA" w:rsidRPr="00C30653">
        <w:t>namely</w:t>
      </w:r>
      <w:r w:rsidR="006F7BBA">
        <w:t xml:space="preserve">, </w:t>
      </w:r>
      <w:r w:rsidR="00D21BD0">
        <w:t>carbohydrate, protein, lignin, lipid and carbonyl</w:t>
      </w:r>
      <w:r w:rsidR="004C0910">
        <w:t xml:space="preserve">. (B) </w:t>
      </w:r>
      <w:r w:rsidR="0027291D">
        <w:t xml:space="preserve">Litter decomposition model schematic </w:t>
      </w:r>
      <w:r w:rsidR="00EB73EB" w:rsidRPr="00EB73EB">
        <w:t>wherein microbes decompose various litter components with an overall carbon use efficiency (CUE)</w:t>
      </w:r>
      <w:r w:rsidR="00D054D9">
        <w:t xml:space="preserve">. Solid and dashed lines denote </w:t>
      </w:r>
      <w:r w:rsidR="005C7B75">
        <w:t xml:space="preserve">substrate </w:t>
      </w:r>
      <w:r w:rsidR="00D054D9">
        <w:t xml:space="preserve">uptake </w:t>
      </w:r>
      <w:r w:rsidR="005C7B75">
        <w:t xml:space="preserve">rates </w:t>
      </w:r>
      <w:r w:rsidR="00D054D9">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D054D9">
        <w:t xml:space="preserve">) and </w:t>
      </w:r>
      <w:r w:rsidR="00FF572A">
        <w:t xml:space="preserve">microbial </w:t>
      </w:r>
      <w:r w:rsidR="00D054D9">
        <w:t xml:space="preserve">mortality </w:t>
      </w:r>
      <w:r w:rsidR="00FF572A">
        <w:t>r</w:t>
      </w:r>
      <w:r w:rsidR="00D054D9">
        <w:t xml:space="preserve">ates </w:t>
      </w:r>
      <w:r w:rsidR="00FF572A">
        <w:t>(</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00FF572A">
        <w:t xml:space="preserve">) </w:t>
      </w:r>
      <w:r w:rsidR="00D054D9">
        <w:t xml:space="preserve">of respective pools, where </w:t>
      </w:r>
      <m:oMath>
        <m:r>
          <w:rPr>
            <w:rFonts w:ascii="Cambria Math" w:hAnsi="Cambria Math"/>
          </w:rPr>
          <m:t>i</m:t>
        </m:r>
      </m:oMath>
      <w:r w:rsidR="00D054D9">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D6483E" w:rsidRPr="65AE9617">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69736A">
        <w:rPr>
          <w:rFonts w:eastAsiaTheme="minorEastAsia"/>
        </w:rPr>
        <w:t xml:space="preserve"> </w:t>
      </w:r>
      <w:r w:rsidR="00D054D9">
        <w:rPr>
          <w:rFonts w:eastAsiaTheme="minorEastAsia"/>
        </w:rPr>
        <w:t xml:space="preserve">), </w:t>
      </w:r>
      <m:oMath>
        <m:r>
          <w:rPr>
            <w:rFonts w:ascii="Cambria Math" w:eastAsiaTheme="minorEastAsia" w:hAnsi="Cambria Math"/>
          </w:rPr>
          <m:t>G</m:t>
        </m:r>
      </m:oMath>
      <w:r w:rsidR="00D054D9">
        <w:rPr>
          <w:rFonts w:eastAsiaTheme="minorEastAsia"/>
        </w:rPr>
        <w:t xml:space="preserve"> is the </w:t>
      </w:r>
      <w:r w:rsidR="00744160">
        <w:t xml:space="preserve">microbial </w:t>
      </w:r>
      <w:r w:rsidR="00D054D9">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D054D9">
        <w:rPr>
          <w:rFonts w:eastAsiaTheme="minorEastAsia"/>
        </w:rPr>
        <w:t xml:space="preserve"> is the fraction of necromass recycled into pools, and </w:t>
      </w:r>
      <m:oMath>
        <m:r>
          <w:rPr>
            <w:rFonts w:ascii="Cambria Math" w:eastAsiaTheme="minorEastAsia" w:hAnsi="Cambria Math"/>
          </w:rPr>
          <m:t>C</m:t>
        </m:r>
      </m:oMath>
      <w:r w:rsidR="00D054D9">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D054D9">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D054D9">
        <w:rPr>
          <w:rFonts w:eastAsiaTheme="minorEastAsia"/>
        </w:rPr>
        <w:t xml:space="preserve"> </w:t>
      </w:r>
      <w:r w:rsidR="00FB0405">
        <w:rPr>
          <w:rFonts w:eastAsiaTheme="minorEastAsia"/>
        </w:rPr>
        <w:t xml:space="preserve">is </w:t>
      </w:r>
      <w:r w:rsidR="00D054D9">
        <w:rPr>
          <w:rFonts w:eastAsiaTheme="minorEastAsia"/>
        </w:rPr>
        <w:t xml:space="preserve">the net </w:t>
      </w:r>
      <w:r w:rsidR="00FB0405">
        <w:rPr>
          <w:rFonts w:eastAsiaTheme="minorEastAsia"/>
        </w:rPr>
        <w:t xml:space="preserve">N exchange rate </w:t>
      </w:r>
      <w:r w:rsidR="00D054D9">
        <w:rPr>
          <w:rFonts w:eastAsiaTheme="minorEastAsia"/>
        </w:rPr>
        <w:t>from inorganic N pool</w:t>
      </w:r>
      <w:r w:rsidR="0049576A">
        <w:rPr>
          <w:rFonts w:eastAsiaTheme="minorEastAsia"/>
        </w:rPr>
        <w:t xml:space="preserve"> (I think we discussed about this, but how is this calculated, perhaps you can add this here</w:t>
      </w:r>
      <w:r w:rsidR="008B046F">
        <w:rPr>
          <w:rFonts w:eastAsiaTheme="minorEastAsia"/>
        </w:rPr>
        <w:t>, same with CO2 - respiration</w:t>
      </w:r>
      <w:r w:rsidR="0049576A">
        <w:rPr>
          <w:rFonts w:eastAsiaTheme="minorEastAsia"/>
        </w:rPr>
        <w:t>)</w:t>
      </w:r>
      <w:r w:rsidR="00D054D9">
        <w:rPr>
          <w:rFonts w:eastAsiaTheme="minorEastAsia"/>
        </w:rPr>
        <w:t>.</w:t>
      </w:r>
    </w:p>
    <w:p w14:paraId="65AA2996" w14:textId="77777777" w:rsidR="002E2CBE" w:rsidRPr="002E2CBE" w:rsidRDefault="002E2CBE" w:rsidP="002E2CBE"/>
    <w:p w14:paraId="14AD39FE" w14:textId="516BD441" w:rsidR="002A60F0" w:rsidRDefault="002A60F0" w:rsidP="002A60F0">
      <w:pPr>
        <w:pStyle w:val="Heading1"/>
      </w:pPr>
      <w:commentRangeStart w:id="200"/>
      <w:r>
        <w:t>Results</w:t>
      </w:r>
      <w:commentRangeEnd w:id="200"/>
      <w:r w:rsidR="007A6AF3">
        <w:rPr>
          <w:rStyle w:val="CommentReference"/>
          <w:rFonts w:asciiTheme="minorHAnsi" w:eastAsiaTheme="minorHAnsi" w:hAnsiTheme="minorHAnsi" w:cstheme="minorBidi"/>
          <w:b w:val="0"/>
          <w:bCs w:val="0"/>
        </w:rPr>
        <w:commentReference w:id="200"/>
      </w:r>
    </w:p>
    <w:p w14:paraId="0F37B6A3" w14:textId="0088F925" w:rsidR="00756711" w:rsidRDefault="00756711" w:rsidP="002A60F0">
      <w:r>
        <w:t>Model explor</w:t>
      </w:r>
      <w:r w:rsidR="003148F5">
        <w:t>ation</w:t>
      </w:r>
      <w:r>
        <w:t xml:space="preserve">: Variation of DR with </w:t>
      </w:r>
      <w:r w:rsidR="009D6758">
        <w:t>decomposition, transition from C to N limited condition, and its effect on CUE.</w:t>
      </w:r>
      <w:r w:rsidR="00FE72F3">
        <w:t xml:space="preserve"> </w:t>
      </w:r>
    </w:p>
    <w:p w14:paraId="3D84A123" w14:textId="2638F273" w:rsidR="00913CDC" w:rsidRDefault="00913CDC" w:rsidP="00913CDC">
      <w:pPr>
        <w:pStyle w:val="NormalWeb"/>
      </w:pPr>
    </w:p>
    <w:p w14:paraId="46CC0762" w14:textId="13ABDD99" w:rsidR="009B0FAA" w:rsidRDefault="00520316" w:rsidP="00F34559">
      <w:pPr>
        <w:pStyle w:val="NormalWeb"/>
        <w:keepNext/>
      </w:pPr>
      <w:r w:rsidRPr="00520316">
        <w:rPr>
          <w:rFonts w:asciiTheme="minorHAnsi" w:eastAsiaTheme="minorHAnsi" w:hAnsiTheme="minorHAnsi" w:cstheme="minorBidi"/>
          <w:noProof/>
          <w:sz w:val="22"/>
          <w:szCs w:val="22"/>
        </w:rPr>
        <w:lastRenderedPageBreak/>
        <w:t xml:space="preserve"> </w:t>
      </w:r>
      <w:r w:rsidR="00C32635" w:rsidRPr="00C32635">
        <w:rPr>
          <w:rFonts w:asciiTheme="minorHAnsi" w:eastAsiaTheme="minorHAnsi" w:hAnsiTheme="minorHAnsi" w:cstheme="minorBidi"/>
          <w:noProof/>
          <w:sz w:val="22"/>
          <w:szCs w:val="22"/>
        </w:rPr>
        <w:drawing>
          <wp:inline distT="0" distB="0" distL="0" distR="0" wp14:anchorId="4360DFB8" wp14:editId="597DBDE1">
            <wp:extent cx="5943600" cy="2674620"/>
            <wp:effectExtent l="0" t="0" r="0" b="0"/>
            <wp:docPr id="4" name="Picture 4">
              <a:extLst xmlns:a="http://schemas.openxmlformats.org/drawingml/2006/main">
                <a:ext uri="{FF2B5EF4-FFF2-40B4-BE49-F238E27FC236}">
                  <a16:creationId xmlns:a16="http://schemas.microsoft.com/office/drawing/2014/main" id="{92FF422E-5A5E-BC04-6CFA-31B3C1C68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2FF422E-5A5E-BC04-6CFA-31B3C1C68EF2}"/>
                        </a:ext>
                      </a:extLst>
                    </pic:cNvPr>
                    <pic:cNvPicPr>
                      <a:picLocks noChangeAspect="1"/>
                    </pic:cNvPicPr>
                  </pic:nvPicPr>
                  <pic:blipFill>
                    <a:blip r:embed="rId10"/>
                    <a:stretch>
                      <a:fillRect/>
                    </a:stretch>
                  </pic:blipFill>
                  <pic:spPr>
                    <a:xfrm>
                      <a:off x="0" y="0"/>
                      <a:ext cx="5943600" cy="2674620"/>
                    </a:xfrm>
                    <a:prstGeom prst="rect">
                      <a:avLst/>
                    </a:prstGeom>
                  </pic:spPr>
                </pic:pic>
              </a:graphicData>
            </a:graphic>
          </wp:inline>
        </w:drawing>
      </w:r>
    </w:p>
    <w:p w14:paraId="015237BF" w14:textId="28D0CB31" w:rsidR="00996628" w:rsidRPr="000A19B4" w:rsidRDefault="00F34559" w:rsidP="00F34559">
      <w:pPr>
        <w:pStyle w:val="Caption"/>
      </w:pPr>
      <w:bookmarkStart w:id="201" w:name="_Ref164593934"/>
      <w:r>
        <w:t xml:space="preserve">Figure </w:t>
      </w:r>
      <w:r>
        <w:fldChar w:fldCharType="begin"/>
      </w:r>
      <w:r>
        <w:instrText>SEQ Figure \* ARABIC</w:instrText>
      </w:r>
      <w:r>
        <w:fldChar w:fldCharType="separate"/>
      </w:r>
      <w:r w:rsidR="006166F0">
        <w:rPr>
          <w:noProof/>
        </w:rPr>
        <w:t>2</w:t>
      </w:r>
      <w:r>
        <w:fldChar w:fldCharType="end"/>
      </w:r>
      <w:bookmarkEnd w:id="201"/>
      <w:r>
        <w:t xml:space="preserve">. </w:t>
      </w:r>
      <w:r w:rsidR="00DB0C8D">
        <w:t>Ch</w:t>
      </w:r>
      <w:r w:rsidR="00710733">
        <w:t xml:space="preserve">anges in pool sizes </w:t>
      </w:r>
      <w:r w:rsidR="002D714C">
        <w:t>with time (</w:t>
      </w:r>
      <w:r w:rsidR="009045A6">
        <w:t xml:space="preserve"> in </w:t>
      </w:r>
      <w:r w:rsidR="002D714C">
        <w:t xml:space="preserve">years) </w:t>
      </w:r>
      <w:r w:rsidR="00710733">
        <w:t xml:space="preserve">during decomposition </w:t>
      </w:r>
      <w:r w:rsidR="0023412B">
        <w:t xml:space="preserve">simulated with Model </w:t>
      </w:r>
      <w:r w:rsidR="00C27E1E" w:rsidRPr="00C27E1E">
        <w:rPr>
          <w:bCs/>
        </w:rPr>
        <w:t>scenario</w:t>
      </w:r>
      <w:r w:rsidR="0023412B">
        <w:t xml:space="preserve"> 1</w:t>
      </w:r>
      <w:r w:rsidR="4DF5187C">
        <w:t xml:space="preserve"> </w:t>
      </w:r>
      <w:r w:rsidR="00710733">
        <w:t xml:space="preserve">(A), and </w:t>
      </w:r>
      <w:r w:rsidR="008D1F8A">
        <w:t xml:space="preserve">range of variation </w:t>
      </w:r>
      <w:r w:rsidR="00E64A1E">
        <w:t>(</w:t>
      </w:r>
      <w:r w:rsidR="00287B7E">
        <w:t>in terms of</w:t>
      </w:r>
      <w:r w:rsidR="007236FC">
        <w:t xml:space="preserve"> C </w:t>
      </w:r>
      <w:r w:rsidR="006D274B">
        <w:t>fraction</w:t>
      </w:r>
      <w:r w:rsidR="00E64A1E">
        <w:t>)</w:t>
      </w:r>
      <w:r w:rsidR="00B052DD">
        <w:t xml:space="preserve"> of</w:t>
      </w:r>
      <w:r w:rsidR="006D274B">
        <w:t xml:space="preserve"> </w:t>
      </w:r>
      <w:r w:rsidR="008D1F8A">
        <w:t xml:space="preserve">five organic compounds </w:t>
      </w:r>
      <w:r w:rsidR="6AFB1A45">
        <w:t xml:space="preserve">in </w:t>
      </w:r>
      <w:r w:rsidR="005B6FEA">
        <w:t>litter</w:t>
      </w:r>
      <w:r w:rsidR="01B95D5A">
        <w:t xml:space="preserve"> </w:t>
      </w:r>
      <w:r w:rsidR="002C1FBC">
        <w:t xml:space="preserve">estimated from molecular mixing model using </w:t>
      </w:r>
      <w:r w:rsidR="002C1FBC" w:rsidRPr="002C1FBC">
        <w:rPr>
          <w:vertAlign w:val="superscript"/>
        </w:rPr>
        <w:t>13</w:t>
      </w:r>
      <w:r w:rsidR="002C1FBC">
        <w:t>C NMR data</w:t>
      </w:r>
      <w:r w:rsidR="000A5F7E">
        <w:t xml:space="preserve"> collected </w:t>
      </w:r>
      <w:r w:rsidR="002C1FBC">
        <w:t>from literature</w:t>
      </w:r>
      <w:r w:rsidR="00CC5932">
        <w:t xml:space="preserve"> (B). The inset </w:t>
      </w:r>
      <w:r w:rsidR="002A5F81">
        <w:t>in panel B, shows the R-squared and root mean square error (gC/gC litter)</w:t>
      </w:r>
      <w:r w:rsidR="006E680A">
        <w:t xml:space="preserve"> from the predicted </w:t>
      </w:r>
      <w:r w:rsidR="00915688">
        <w:t xml:space="preserve">NMR chemical shift using molecular mixing model </w:t>
      </w:r>
      <w:r w:rsidR="006E680A">
        <w:t xml:space="preserve">and observed </w:t>
      </w:r>
      <w:r w:rsidR="0016113B">
        <w:t xml:space="preserve">NMR </w:t>
      </w:r>
      <w:r w:rsidR="00915688">
        <w:t xml:space="preserve">chemical shift </w:t>
      </w:r>
      <w:r w:rsidR="0016113B">
        <w:t xml:space="preserve">for </w:t>
      </w:r>
      <w:r w:rsidR="00B2598C">
        <w:t xml:space="preserve">compiled </w:t>
      </w:r>
      <w:r w:rsidR="0016113B">
        <w:t>litter samples</w:t>
      </w:r>
      <w:r w:rsidR="006E680A">
        <w:t xml:space="preserve">. </w:t>
      </w:r>
      <w:r w:rsidR="002E1E5C">
        <w:t xml:space="preserve">The horizontal lines in the violin plots </w:t>
      </w:r>
      <w:r w:rsidR="00A91ECD">
        <w:t xml:space="preserve">indicate </w:t>
      </w:r>
      <w:r w:rsidR="00A91ECD" w:rsidRPr="00A91ECD">
        <w:t>quartiles</w:t>
      </w:r>
      <w:r w:rsidR="00A91ECD">
        <w:t xml:space="preserve">: </w:t>
      </w:r>
      <w:r w:rsidR="002E1E5C" w:rsidRPr="002E1E5C">
        <w:t>the median (middle line), upper quartile (Q3) and lower quartile (Q1)</w:t>
      </w:r>
      <w:r w:rsidR="003563C3">
        <w:t xml:space="preserve">. </w:t>
      </w:r>
      <w:r w:rsidR="007B01D1">
        <w:t xml:space="preserve">Model parameter used in panel A are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B01B40">
        <w:rPr>
          <w:rFonts w:eastAsiaTheme="minorEastAsia"/>
        </w:rPr>
        <w:t xml:space="preserve"> </w:t>
      </w:r>
      <w:r w:rsidR="000F2CFF">
        <w:rPr>
          <w:rFonts w:eastAsiaTheme="minorEastAsia"/>
        </w:rPr>
        <w:t>[</w:t>
      </w:r>
      <w:r w:rsidR="00C2767E">
        <w:rPr>
          <w:rFonts w:eastAsiaTheme="minorEastAsia"/>
        </w:rPr>
        <w:t>0.01, 0.01, 0.008, 0.006, 0.01</w:t>
      </w:r>
      <w:r w:rsidR="000F2CFF">
        <w:rPr>
          <w:rFonts w:eastAsiaTheme="minorEastAsia"/>
        </w:rPr>
        <w:t xml:space="preserve">] </w:t>
      </w:r>
      <w:r w:rsidR="00B01B40">
        <w:rPr>
          <w:rFonts w:eastAsiaTheme="minorEastAsia"/>
        </w:rPr>
        <w:t>d</w:t>
      </w:r>
      <w:r w:rsidR="00B01B40" w:rsidRPr="00B01B40">
        <w:rPr>
          <w:rFonts w:eastAsiaTheme="minorEastAsia"/>
          <w:vertAlign w:val="superscript"/>
        </w:rPr>
        <w:t>-1</w:t>
      </w:r>
      <w:r w:rsidR="00F3046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6B7649">
        <w:rPr>
          <w:rFonts w:eastAsiaTheme="minorEastAsia"/>
        </w:rPr>
        <w:t>=1e-5 gN d</w:t>
      </w:r>
      <w:r w:rsidR="006B7649" w:rsidRPr="006B7649">
        <w:rPr>
          <w:rFonts w:eastAsiaTheme="minorEastAsia"/>
          <w:vertAlign w:val="superscript"/>
        </w:rPr>
        <w:t>-1</w:t>
      </w:r>
      <w:r w:rsidR="008D66B0">
        <w:rPr>
          <w:rFonts w:eastAsiaTheme="minorEastAsia"/>
        </w:rPr>
        <w:t xml:space="preserve">. </w:t>
      </w:r>
    </w:p>
    <w:p w14:paraId="2B8CAC31" w14:textId="77777777" w:rsidR="00341B81" w:rsidRPr="00341B81" w:rsidRDefault="00341B81" w:rsidP="00341B81"/>
    <w:p w14:paraId="1D821685" w14:textId="47701E39" w:rsidR="00D23377" w:rsidRDefault="00A944BE" w:rsidP="00D23377">
      <w:pPr>
        <w:keepNext/>
      </w:pPr>
      <w:r w:rsidRPr="00A944BE">
        <w:rPr>
          <w:noProof/>
        </w:rPr>
        <w:drawing>
          <wp:inline distT="0" distB="0" distL="0" distR="0" wp14:anchorId="33444933" wp14:editId="1ABFE86B">
            <wp:extent cx="5852160" cy="2926080"/>
            <wp:effectExtent l="0" t="0" r="0" b="7620"/>
            <wp:docPr id="8" name="Picture 8">
              <a:extLst xmlns:a="http://schemas.openxmlformats.org/drawingml/2006/main">
                <a:ext uri="{FF2B5EF4-FFF2-40B4-BE49-F238E27FC236}">
                  <a16:creationId xmlns:a16="http://schemas.microsoft.com/office/drawing/2014/main" id="{A06B6156-C823-D373-659F-BB4F68BF4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06B6156-C823-D373-659F-BB4F68BF4482}"/>
                        </a:ext>
                      </a:extLst>
                    </pic:cNvPr>
                    <pic:cNvPicPr>
                      <a:picLocks noChangeAspect="1"/>
                    </pic:cNvPicPr>
                  </pic:nvPicPr>
                  <pic:blipFill>
                    <a:blip r:embed="rId11"/>
                    <a:stretch>
                      <a:fillRect/>
                    </a:stretch>
                  </pic:blipFill>
                  <pic:spPr>
                    <a:xfrm>
                      <a:off x="0" y="0"/>
                      <a:ext cx="5852160" cy="2926080"/>
                    </a:xfrm>
                    <a:prstGeom prst="rect">
                      <a:avLst/>
                    </a:prstGeom>
                  </pic:spPr>
                </pic:pic>
              </a:graphicData>
            </a:graphic>
          </wp:inline>
        </w:drawing>
      </w:r>
    </w:p>
    <w:p w14:paraId="3BC4184F" w14:textId="1D3F5ADC" w:rsidR="00EE2FA3" w:rsidRDefault="00D23377" w:rsidP="008D303B">
      <w:pPr>
        <w:pStyle w:val="Caption"/>
        <w:rPr>
          <w:rFonts w:eastAsiaTheme="minorEastAsia"/>
        </w:rPr>
      </w:pPr>
      <w:bookmarkStart w:id="202" w:name="_Ref164634967"/>
      <w:r>
        <w:t xml:space="preserve">Figure </w:t>
      </w:r>
      <w:fldSimple w:instr=" SEQ Figure \* ARABIC ">
        <w:r w:rsidR="006166F0">
          <w:rPr>
            <w:noProof/>
          </w:rPr>
          <w:t>3</w:t>
        </w:r>
      </w:fldSimple>
      <w:bookmarkEnd w:id="202"/>
      <w:r w:rsidR="00B962AF">
        <w:t xml:space="preserve"> </w:t>
      </w:r>
      <w:r w:rsidR="00C84FEA">
        <w:t>Simulated variation in carbohydrate</w:t>
      </w:r>
      <w:r w:rsidR="00915A7D">
        <w:t xml:space="preserve"> (A)</w:t>
      </w:r>
      <w:r w:rsidR="00C84FEA">
        <w:t>, protein</w:t>
      </w:r>
      <w:r w:rsidR="009F7A55">
        <w:t xml:space="preserve"> (B)</w:t>
      </w:r>
      <w:r w:rsidR="0040598B">
        <w:t xml:space="preserve">, </w:t>
      </w:r>
      <w:r w:rsidR="00C84FEA">
        <w:t>lignin pool</w:t>
      </w:r>
      <w:r w:rsidR="00AF581B">
        <w:t xml:space="preserve"> (C</w:t>
      </w:r>
      <w:r w:rsidR="00BD11B0">
        <w:t>)</w:t>
      </w:r>
      <w:r w:rsidR="0093567F">
        <w:t xml:space="preserve">, and the </w:t>
      </w:r>
      <w:r w:rsidR="00EB264B">
        <w:t xml:space="preserve">N retention </w:t>
      </w:r>
      <w:r w:rsidR="0093567F">
        <w:t>factor</w:t>
      </w:r>
      <w:r w:rsidR="00264D19">
        <w:t xml:space="preserve">, </w:t>
      </w:r>
      <m:oMath>
        <m:r>
          <w:rPr>
            <w:rFonts w:ascii="Cambria Math" w:hAnsi="Cambria Math"/>
          </w:rPr>
          <m:t>η</m:t>
        </m:r>
      </m:oMath>
      <w:r w:rsidR="0093567F">
        <w:t xml:space="preserve"> </w:t>
      </w:r>
      <w:r w:rsidR="00264D19">
        <w:t xml:space="preserve">(D) </w:t>
      </w:r>
      <w:r w:rsidR="00C84FEA">
        <w:t xml:space="preserve">with time </w:t>
      </w:r>
      <w:r w:rsidR="00B01408">
        <w:t>for</w:t>
      </w:r>
      <w:r w:rsidR="00C84FEA">
        <w:t xml:space="preserve"> four model </w:t>
      </w:r>
      <w:r w:rsidR="00C27E1E" w:rsidRPr="00C27E1E">
        <w:rPr>
          <w:bCs/>
        </w:rPr>
        <w:t>scenario</w:t>
      </w:r>
      <w:r w:rsidR="00C84FEA">
        <w:t>s</w:t>
      </w:r>
      <w:r w:rsidR="00EB776F">
        <w:t xml:space="preserve"> </w:t>
      </w:r>
      <w:r w:rsidR="00D30DA6">
        <w:t xml:space="preserve">illustrated </w:t>
      </w:r>
      <w:r w:rsidR="00EB776F">
        <w:t>using different line styles</w:t>
      </w:r>
      <w:r w:rsidR="00482F7F">
        <w:t xml:space="preserve">. </w:t>
      </w:r>
      <w:r w:rsidR="00BF54D6">
        <w:t xml:space="preserve">The </w:t>
      </w:r>
      <w:r w:rsidR="008B3805">
        <w:t>bottom pane</w:t>
      </w:r>
      <w:r w:rsidR="00BF54D6">
        <w:t>ls show the</w:t>
      </w:r>
      <w:r w:rsidR="00ED3BD5">
        <w:t xml:space="preserve"> variation</w:t>
      </w:r>
      <w:r w:rsidR="00BF54D6">
        <w:t xml:space="preserve"> with lignin fraction </w:t>
      </w:r>
      <w:r w:rsidR="00ED3BD5">
        <w:t xml:space="preserve">of </w:t>
      </w:r>
      <w:commentRangeStart w:id="203"/>
      <w:r w:rsidR="005B254C">
        <w:rPr>
          <w:rFonts w:eastAsiaTheme="minorEastAsia"/>
        </w:rPr>
        <w:t>C</w:t>
      </w:r>
      <w:r w:rsidR="00EE2FA3" w:rsidRPr="00EE2FA3">
        <w:rPr>
          <w:rFonts w:eastAsiaTheme="minorEastAsia"/>
        </w:rPr>
        <w:t xml:space="preserve"> </w:t>
      </w:r>
      <w:r w:rsidR="005B254C">
        <w:rPr>
          <w:rFonts w:eastAsiaTheme="minorEastAsia"/>
        </w:rPr>
        <w:t>u</w:t>
      </w:r>
      <w:r w:rsidR="00EE2FA3" w:rsidRPr="00EE2FA3">
        <w:rPr>
          <w:rFonts w:eastAsiaTheme="minorEastAsia"/>
        </w:rPr>
        <w:t xml:space="preserve">se </w:t>
      </w:r>
      <w:r w:rsidR="005B254C">
        <w:rPr>
          <w:rFonts w:eastAsiaTheme="minorEastAsia"/>
        </w:rPr>
        <w:t>e</w:t>
      </w:r>
      <w:r w:rsidR="00EE2FA3" w:rsidRPr="00EE2FA3">
        <w:rPr>
          <w:rFonts w:eastAsiaTheme="minorEastAsia"/>
        </w:rPr>
        <w:t xml:space="preserve">fficiency </w:t>
      </w:r>
      <w:commentRangeEnd w:id="203"/>
      <w:r w:rsidR="001C4D75">
        <w:rPr>
          <w:rStyle w:val="CommentReference"/>
        </w:rPr>
        <w:commentReference w:id="203"/>
      </w:r>
      <w:r w:rsidR="00EE2FA3" w:rsidRPr="00EE2FA3">
        <w:rPr>
          <w:rFonts w:eastAsiaTheme="minorEastAsia"/>
        </w:rPr>
        <w:t xml:space="preserve">(CUE) </w:t>
      </w:r>
      <w:r w:rsidR="00ED3BD5">
        <w:t>(</w:t>
      </w:r>
      <w:r w:rsidR="00673909">
        <w:t>E</w:t>
      </w:r>
      <w:r w:rsidR="00ED3BD5">
        <w:t>)</w:t>
      </w:r>
      <w:r w:rsidR="00770C1B">
        <w:t xml:space="preserve">, </w:t>
      </w:r>
      <w:r w:rsidR="00142DA0">
        <w:rPr>
          <w:rFonts w:eastAsiaTheme="minorEastAsia"/>
        </w:rPr>
        <w:t xml:space="preserve">rate modifier </w:t>
      </w:r>
      <w:r w:rsidR="00ED3BD5">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ED3BD5">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ED3BD5">
        <w:rPr>
          <w:rFonts w:eastAsiaTheme="minorEastAsia"/>
        </w:rPr>
        <w:t>) (</w:t>
      </w:r>
      <w:r w:rsidR="00673909">
        <w:rPr>
          <w:rFonts w:eastAsiaTheme="minorEastAsia"/>
        </w:rPr>
        <w:t>F</w:t>
      </w:r>
      <w:r w:rsidR="00ED3BD5">
        <w:rPr>
          <w:rFonts w:eastAsiaTheme="minorEastAsia"/>
        </w:rPr>
        <w:t>)</w:t>
      </w:r>
      <w:r w:rsidR="00AF40FA">
        <w:rPr>
          <w:rFonts w:eastAsiaTheme="minorEastAsia"/>
        </w:rPr>
        <w:t xml:space="preserve">, </w:t>
      </w:r>
      <w:r w:rsidR="004917FA">
        <w:rPr>
          <w:rFonts w:eastAsiaTheme="minorEastAsia"/>
        </w:rPr>
        <w:t xml:space="preserve">lignin rate </w:t>
      </w:r>
      <w:r w:rsidR="004917FA">
        <w:rPr>
          <w:rFonts w:eastAsiaTheme="minorEastAsia"/>
        </w:rPr>
        <w:lastRenderedPageBreak/>
        <w:t xml:space="preserve">constant </w:t>
      </w:r>
      <w:r w:rsidR="000A2819">
        <w:rPr>
          <w:rFonts w:eastAsiaTheme="minorEastAsia"/>
        </w:rPr>
        <w:t>(</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E805D1">
        <w:rPr>
          <w:rFonts w:eastAsiaTheme="minorEastAsia"/>
        </w:rPr>
        <w:t xml:space="preserve"> (</w:t>
      </w:r>
      <w:r w:rsidR="00C861A1">
        <w:rPr>
          <w:rFonts w:eastAsiaTheme="minorEastAsia"/>
        </w:rPr>
        <w:t>G</w:t>
      </w:r>
      <w:r w:rsidR="00E805D1">
        <w:rPr>
          <w:rFonts w:eastAsiaTheme="minorEastAsia"/>
        </w:rPr>
        <w:t>), and rate modifiers for lipid</w:t>
      </w:r>
      <w:r w:rsidR="009915A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9915A0">
        <w:rPr>
          <w:rFonts w:eastAsiaTheme="minorEastAsia"/>
        </w:rPr>
        <w:t>)</w:t>
      </w:r>
      <w:r w:rsidR="00E805D1">
        <w:rPr>
          <w:rFonts w:eastAsiaTheme="minorEastAsia"/>
        </w:rPr>
        <w:t xml:space="preserve"> and carbonyl pools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E805D1">
        <w:rPr>
          <w:rFonts w:eastAsiaTheme="minorEastAsia"/>
        </w:rPr>
        <w:t>)</w:t>
      </w:r>
      <w:r w:rsidR="00D261F9">
        <w:rPr>
          <w:rFonts w:eastAsiaTheme="minorEastAsia"/>
        </w:rPr>
        <w:t xml:space="preserve"> (</w:t>
      </w:r>
      <w:r w:rsidR="007069CA">
        <w:rPr>
          <w:rFonts w:eastAsiaTheme="minorEastAsia"/>
        </w:rPr>
        <w:t>H</w:t>
      </w:r>
      <w:r w:rsidR="00D261F9">
        <w:rPr>
          <w:rFonts w:eastAsiaTheme="minorEastAsia"/>
        </w:rPr>
        <w:t>)</w:t>
      </w:r>
      <w:r w:rsidR="00780CA5">
        <w:rPr>
          <w:rFonts w:eastAsiaTheme="minorEastAsia"/>
        </w:rPr>
        <w:t>.</w:t>
      </w:r>
      <w:r w:rsidR="00581F14">
        <w:rPr>
          <w:rFonts w:eastAsiaTheme="minorEastAsia"/>
        </w:rPr>
        <w:t xml:space="preserve"> </w:t>
      </w:r>
      <w:r w:rsidR="00EE2FA3" w:rsidRPr="00EE2FA3">
        <w:rPr>
          <w:rFonts w:eastAsiaTheme="minorEastAsia"/>
        </w:rPr>
        <w:t xml:space="preserve">In panel </w:t>
      </w:r>
      <w:r w:rsidR="00E44E19">
        <w:rPr>
          <w:rFonts w:eastAsiaTheme="minorEastAsia"/>
        </w:rPr>
        <w:t>E</w:t>
      </w:r>
      <w:r w:rsidR="00EE2FA3" w:rsidRPr="00EE2FA3">
        <w:rPr>
          <w:rFonts w:eastAsiaTheme="minorEastAsia"/>
        </w:rPr>
        <w:t xml:space="preserve">, the red area illustrates the range of variation in CUE under model </w:t>
      </w:r>
      <w:r w:rsidR="00C27E1E" w:rsidRPr="00C27E1E">
        <w:rPr>
          <w:rFonts w:eastAsiaTheme="minorEastAsia"/>
          <w:bCs/>
        </w:rPr>
        <w:t>scenario</w:t>
      </w:r>
      <w:r w:rsidR="00EE2FA3" w:rsidRPr="00EE2FA3">
        <w:rPr>
          <w:rFonts w:eastAsiaTheme="minorEastAsia"/>
        </w:rPr>
        <w:t>s 2, 3, and 4</w:t>
      </w:r>
      <w:r w:rsidR="009A789B">
        <w:rPr>
          <w:rFonts w:eastAsiaTheme="minorEastAsia"/>
        </w:rPr>
        <w:t xml:space="preserve">, </w:t>
      </w:r>
      <w:r w:rsidR="00EE2FA3" w:rsidRPr="00EE2FA3">
        <w:rPr>
          <w:rFonts w:eastAsiaTheme="minorEastAsia"/>
        </w:rPr>
        <w:t xml:space="preserve">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F515A6">
        <w:rPr>
          <w:rFonts w:eastAsiaTheme="minorEastAsia"/>
        </w:rPr>
        <w:t>.</w:t>
      </w:r>
      <w:r w:rsidR="005C4C0F">
        <w:rPr>
          <w:rFonts w:eastAsiaTheme="minorEastAsia"/>
        </w:rPr>
        <w:t xml:space="preserve"> </w:t>
      </w:r>
      <w:r w:rsidR="00CA03A6">
        <w:rPr>
          <w:rFonts w:eastAsiaTheme="minorEastAsia"/>
        </w:rPr>
        <w:t>In panels F, G,</w:t>
      </w:r>
      <w:r w:rsidR="00A30BD5">
        <w:rPr>
          <w:rFonts w:eastAsiaTheme="minorEastAsia"/>
        </w:rPr>
        <w:t xml:space="preserve"> and H</w:t>
      </w:r>
      <w:r w:rsidR="00876192">
        <w:rPr>
          <w:rFonts w:eastAsiaTheme="minorEastAsia"/>
        </w:rPr>
        <w:t>,</w:t>
      </w:r>
      <w:r w:rsidR="00CA03A6">
        <w:rPr>
          <w:rFonts w:eastAsiaTheme="minorEastAsia"/>
        </w:rPr>
        <w:t xml:space="preserve"> the red lines extend the range of variation of rate modifiers with lignin fraction. </w:t>
      </w:r>
      <w:r w:rsidR="00F465FA">
        <w:t>Model legends are as follows, model 1: no protection of carbohydrate and protein, and no oxidative enzyme cost, model 2: no protection of carbohydrate and protein but with oxidative enzyme cost, model 3: protection of carbohydrate and protein with oxidative enzyme cost but time invariant lignin rate constant, model 4: protection of carbohydrate and protein with oxidative enzyme cost but time variant lignin rate constant.</w:t>
      </w:r>
      <w:r w:rsidR="008050C4">
        <w:t xml:space="preserve"> Model parameters used for simulations are same as in </w:t>
      </w:r>
      <w:r w:rsidR="00A152D6">
        <w:fldChar w:fldCharType="begin"/>
      </w:r>
      <w:r w:rsidR="00A152D6">
        <w:instrText xml:space="preserve"> REF _Ref164593934 \h </w:instrText>
      </w:r>
      <w:r w:rsidR="00A152D6">
        <w:fldChar w:fldCharType="separate"/>
      </w:r>
      <w:r w:rsidR="00EB4E02">
        <w:t xml:space="preserve">Figure </w:t>
      </w:r>
      <w:r w:rsidR="00EB4E02">
        <w:rPr>
          <w:noProof/>
        </w:rPr>
        <w:t>2</w:t>
      </w:r>
      <w:r w:rsidR="00A152D6">
        <w:fldChar w:fldCharType="end"/>
      </w:r>
      <w:r w:rsidR="00A152D6">
        <w:t>.</w:t>
      </w:r>
    </w:p>
    <w:p w14:paraId="7B7A752D" w14:textId="77777777" w:rsidR="00740F0D" w:rsidRDefault="00740F0D" w:rsidP="00740F0D"/>
    <w:p w14:paraId="4B2B02C1" w14:textId="6980FA46" w:rsidR="00F4286B" w:rsidRDefault="00C20B7A" w:rsidP="00F4286B">
      <w:pPr>
        <w:keepNext/>
      </w:pPr>
      <w:commentRangeStart w:id="204"/>
      <w:r>
        <w:rPr>
          <w:noProof/>
        </w:rPr>
        <w:drawing>
          <wp:inline distT="0" distB="0" distL="0" distR="0" wp14:anchorId="140E4E36" wp14:editId="648765E9">
            <wp:extent cx="5943600" cy="52832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5283200"/>
                    </a:xfrm>
                    <a:prstGeom prst="rect">
                      <a:avLst/>
                    </a:prstGeom>
                  </pic:spPr>
                </pic:pic>
              </a:graphicData>
            </a:graphic>
          </wp:inline>
        </w:drawing>
      </w:r>
      <w:commentRangeEnd w:id="204"/>
      <w:r w:rsidR="000337E0">
        <w:rPr>
          <w:rStyle w:val="CommentReference"/>
        </w:rPr>
        <w:commentReference w:id="204"/>
      </w:r>
    </w:p>
    <w:p w14:paraId="5A6AC20E" w14:textId="6A27E0B1" w:rsidR="00C5527B" w:rsidRPr="00DB4602" w:rsidRDefault="00F4286B" w:rsidP="00DB4602">
      <w:pPr>
        <w:rPr>
          <w:rFonts w:ascii="Calibri" w:eastAsia="Times New Roman" w:hAnsi="Calibri" w:cs="Calibri"/>
          <w:color w:val="000000"/>
        </w:rPr>
      </w:pPr>
      <w:commentRangeStart w:id="205"/>
      <w:r>
        <w:t xml:space="preserve">Figure </w:t>
      </w:r>
      <w:commentRangeEnd w:id="205"/>
      <w:r w:rsidR="001C4D75">
        <w:rPr>
          <w:rStyle w:val="CommentReference"/>
        </w:rPr>
        <w:commentReference w:id="205"/>
      </w:r>
      <w:r>
        <w:fldChar w:fldCharType="begin"/>
      </w:r>
      <w:r>
        <w:instrText>SEQ Figure \* ARABIC</w:instrText>
      </w:r>
      <w:r>
        <w:fldChar w:fldCharType="separate"/>
      </w:r>
      <w:r w:rsidR="006166F0">
        <w:rPr>
          <w:noProof/>
        </w:rPr>
        <w:t>4</w:t>
      </w:r>
      <w:r>
        <w:fldChar w:fldCharType="end"/>
      </w:r>
      <w:r w:rsidR="00BB1466">
        <w:t xml:space="preserve"> </w:t>
      </w:r>
      <w:r w:rsidR="00306117">
        <w:t xml:space="preserve">Comparison of modeled (different line styles) and observed (circles) changes in five litter pools (carbohydrate, protein, lignin, lipid, and carbonyl) for various litter </w:t>
      </w:r>
      <w:r w:rsidR="00B46768">
        <w:t>types</w:t>
      </w:r>
      <w:r w:rsidR="006C344B">
        <w:t xml:space="preserve">. </w:t>
      </w:r>
      <w:r w:rsidR="00475B0A">
        <w:t xml:space="preserve">The data points </w:t>
      </w:r>
      <w:r w:rsidR="003C054C">
        <w:t>for</w:t>
      </w:r>
      <w:r w:rsidR="00475B0A">
        <w:t xml:space="preserve"> t</w:t>
      </w:r>
      <w:r w:rsidR="00DB4602">
        <w:t xml:space="preserve">he crop </w:t>
      </w:r>
      <w:r w:rsidR="00DB4080">
        <w:t xml:space="preserve">and wood </w:t>
      </w:r>
      <w:r w:rsidR="00DB4602">
        <w:t xml:space="preserve">litter </w:t>
      </w:r>
      <w:r w:rsidR="00DB4080">
        <w:t>sample</w:t>
      </w:r>
      <w:r w:rsidR="00F821E3">
        <w:t>s</w:t>
      </w:r>
      <w:r w:rsidR="00DB4080">
        <w:t xml:space="preserve"> are from w</w:t>
      </w:r>
      <w:r w:rsidR="00DB4602">
        <w:t>heat</w:t>
      </w:r>
      <w:ins w:id="206" w:author="Stefano Manzoni" w:date="2024-05-07T21:04:00Z">
        <w:r w:rsidR="007A6AF3">
          <w:t xml:space="preserve"> (</w:t>
        </w:r>
        <w:r w:rsidR="007A6AF3" w:rsidRPr="007A6AF3">
          <w:rPr>
            <w:i/>
            <w:rPrChange w:id="207" w:author="Stefano Manzoni" w:date="2024-05-07T21:05:00Z">
              <w:rPr/>
            </w:rPrChange>
          </w:rPr>
          <w:t xml:space="preserve">Triticum </w:t>
        </w:r>
        <w:proofErr w:type="spellStart"/>
        <w:r w:rsidR="007A6AF3" w:rsidRPr="007A6AF3">
          <w:rPr>
            <w:i/>
            <w:rPrChange w:id="208" w:author="Stefano Manzoni" w:date="2024-05-07T21:05:00Z">
              <w:rPr/>
            </w:rPrChange>
          </w:rPr>
          <w:t>a</w:t>
        </w:r>
      </w:ins>
      <w:ins w:id="209" w:author="Stefano Manzoni" w:date="2024-05-07T21:05:00Z">
        <w:r w:rsidR="007A6AF3" w:rsidRPr="007A6AF3">
          <w:rPr>
            <w:i/>
            <w:rPrChange w:id="210" w:author="Stefano Manzoni" w:date="2024-05-07T21:05:00Z">
              <w:rPr/>
            </w:rPrChange>
          </w:rPr>
          <w:t>estivum</w:t>
        </w:r>
      </w:ins>
      <w:proofErr w:type="spellEnd"/>
      <w:ins w:id="211" w:author="Stefano Manzoni" w:date="2024-05-07T21:04:00Z">
        <w:r w:rsidR="007A6AF3">
          <w:t>)</w:t>
        </w:r>
      </w:ins>
      <w:r w:rsidR="00DB4602">
        <w:t xml:space="preserve"> </w:t>
      </w:r>
      <w:r w:rsidR="00DB4080">
        <w:t xml:space="preserve">and </w:t>
      </w:r>
      <w:proofErr w:type="spellStart"/>
      <w:r w:rsidR="00DB4080">
        <w:t>Mulga</w:t>
      </w:r>
      <w:proofErr w:type="spellEnd"/>
      <w:r w:rsidR="00DB4080">
        <w:t xml:space="preserve"> </w:t>
      </w:r>
      <w:ins w:id="212" w:author="Stefano Manzoni" w:date="2024-05-07T21:05:00Z">
        <w:r w:rsidR="007A6AF3">
          <w:t xml:space="preserve">(??) </w:t>
        </w:r>
      </w:ins>
      <w:r w:rsidR="00DB4080">
        <w:t>twigs</w:t>
      </w:r>
      <w:r w:rsidR="00BC21EB">
        <w:t>,</w:t>
      </w:r>
      <w:r w:rsidR="00BC21EB" w:rsidRPr="00BC21EB">
        <w:rPr>
          <w:rFonts w:ascii="Calibri" w:eastAsia="Times New Roman" w:hAnsi="Calibri" w:cs="Calibri"/>
          <w:color w:val="000000"/>
        </w:rPr>
        <w:t xml:space="preserve"> </w:t>
      </w:r>
      <w:r w:rsidR="00BC21EB">
        <w:rPr>
          <w:rFonts w:ascii="Calibri" w:eastAsia="Times New Roman" w:hAnsi="Calibri" w:cs="Calibri"/>
          <w:color w:val="000000"/>
        </w:rPr>
        <w:t>respectively,</w:t>
      </w:r>
      <w:r w:rsidR="00DB4602">
        <w:t xml:space="preserve"> from </w:t>
      </w:r>
      <w:r w:rsidR="00DB4602" w:rsidRPr="00DB4602">
        <w:rPr>
          <w:rFonts w:ascii="Calibri" w:eastAsia="Times New Roman" w:hAnsi="Calibri" w:cs="Calibri"/>
          <w:color w:val="000000"/>
        </w:rPr>
        <w:t>Mathers et al.</w:t>
      </w:r>
      <w:r w:rsidR="00DB4602">
        <w:rPr>
          <w:rFonts w:ascii="Calibri" w:eastAsia="Times New Roman" w:hAnsi="Calibri" w:cs="Calibri"/>
          <w:color w:val="000000"/>
        </w:rPr>
        <w:t xml:space="preserve"> </w:t>
      </w:r>
      <w:r w:rsidR="00DB4602">
        <w:fldChar w:fldCharType="begin"/>
      </w:r>
      <w:r w:rsidR="00DB4602">
        <w:instrText xml:space="preserve"> ADDIN ZOTERO_ITEM CSL_CITATION {"citationID":"juRhugX6","properties":{"formattedCitation":"(2007)","plainCitation":"(2007)","noteIndex":0},"citationItems":[{"id":6874,"uris":["http://zotero.org/groups/2896060/items/LGLGDUJE"],"itemData":{"id":6874,"type":"article-journal","abstract":"Plant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label":"page","suppress-author":true}],"schema":"https://github.com/citation-style-language/schema/raw/master/csl-citation.json"} </w:instrText>
      </w:r>
      <w:r w:rsidR="00DB4602">
        <w:fldChar w:fldCharType="separate"/>
      </w:r>
      <w:r w:rsidR="00DB4602" w:rsidRPr="00DB4602">
        <w:rPr>
          <w:rFonts w:ascii="Calibri" w:hAnsi="Calibri" w:cs="Calibri"/>
          <w:sz w:val="20"/>
        </w:rPr>
        <w:t>(2007)</w:t>
      </w:r>
      <w:r w:rsidR="00DB4602">
        <w:fldChar w:fldCharType="end"/>
      </w:r>
      <w:r w:rsidR="003D211F">
        <w:t>;</w:t>
      </w:r>
      <w:r w:rsidR="007C0D32">
        <w:t xml:space="preserve"> for</w:t>
      </w:r>
      <w:r w:rsidR="00DB4080">
        <w:t xml:space="preserve"> grass</w:t>
      </w:r>
      <w:r w:rsidR="008F6562">
        <w:t xml:space="preserve"> and needle</w:t>
      </w:r>
      <w:r w:rsidR="00DB4080">
        <w:t xml:space="preserve"> litter</w:t>
      </w:r>
      <w:r w:rsidR="00EA1300">
        <w:t>s</w:t>
      </w:r>
      <w:r w:rsidR="00DB4080">
        <w:t xml:space="preserve"> </w:t>
      </w:r>
      <w:r w:rsidR="006646EE">
        <w:t xml:space="preserve">samples </w:t>
      </w:r>
      <w:r w:rsidR="00757702">
        <w:t xml:space="preserve">are </w:t>
      </w:r>
      <w:commentRangeStart w:id="213"/>
      <w:r w:rsidR="00757702">
        <w:t>of</w:t>
      </w:r>
      <w:r w:rsidR="007C0D32">
        <w:t xml:space="preserve"> </w:t>
      </w:r>
      <w:r w:rsidR="00757702" w:rsidRPr="00757702">
        <w:t xml:space="preserve">A. </w:t>
      </w:r>
      <w:proofErr w:type="spellStart"/>
      <w:r w:rsidR="00757702" w:rsidRPr="00757702">
        <w:t>mauritanicus</w:t>
      </w:r>
      <w:proofErr w:type="spellEnd"/>
      <w:r w:rsidR="00757702">
        <w:t xml:space="preserve"> </w:t>
      </w:r>
      <w:r w:rsidR="00497525">
        <w:t xml:space="preserve">and </w:t>
      </w:r>
      <w:r w:rsidR="00497525" w:rsidRPr="00497525">
        <w:rPr>
          <w:rFonts w:ascii="Calibri" w:eastAsia="Times New Roman" w:hAnsi="Calibri" w:cs="Calibri"/>
          <w:color w:val="000000"/>
        </w:rPr>
        <w:t xml:space="preserve">P. </w:t>
      </w:r>
      <w:proofErr w:type="spellStart"/>
      <w:r w:rsidR="00497525" w:rsidRPr="00497525">
        <w:rPr>
          <w:rFonts w:ascii="Calibri" w:eastAsia="Times New Roman" w:hAnsi="Calibri" w:cs="Calibri"/>
          <w:color w:val="000000"/>
        </w:rPr>
        <w:t>excelsa</w:t>
      </w:r>
      <w:proofErr w:type="spellEnd"/>
      <w:r w:rsidR="00497525">
        <w:rPr>
          <w:rFonts w:ascii="Calibri" w:eastAsia="Times New Roman" w:hAnsi="Calibri" w:cs="Calibri"/>
          <w:color w:val="000000"/>
        </w:rPr>
        <w:t>, respectively</w:t>
      </w:r>
      <w:r w:rsidR="00C11807">
        <w:rPr>
          <w:rFonts w:ascii="Calibri" w:eastAsia="Times New Roman" w:hAnsi="Calibri" w:cs="Calibri"/>
          <w:color w:val="000000"/>
        </w:rPr>
        <w:t>,</w:t>
      </w:r>
      <w:r w:rsidR="00497525">
        <w:rPr>
          <w:rFonts w:ascii="Calibri" w:eastAsia="Times New Roman" w:hAnsi="Calibri" w:cs="Calibri"/>
          <w:color w:val="000000"/>
        </w:rPr>
        <w:t xml:space="preserve"> </w:t>
      </w:r>
      <w:r w:rsidR="00757702">
        <w:t xml:space="preserve">from </w:t>
      </w:r>
      <w:r w:rsidR="00757702" w:rsidRPr="00757702">
        <w:rPr>
          <w:rFonts w:ascii="Calibri" w:eastAsia="Times New Roman" w:hAnsi="Calibri" w:cs="Calibri"/>
          <w:color w:val="000000"/>
        </w:rPr>
        <w:t>Bonanomi et al</w:t>
      </w:r>
      <w:r w:rsidR="00757702">
        <w:rPr>
          <w:rFonts w:ascii="Calibri" w:eastAsia="Times New Roman" w:hAnsi="Calibri" w:cs="Calibri"/>
          <w:color w:val="000000"/>
        </w:rPr>
        <w:t xml:space="preserve">. </w:t>
      </w:r>
      <w:r w:rsidR="00757702">
        <w:fldChar w:fldCharType="begin"/>
      </w:r>
      <w:r w:rsidR="00757702">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label":"page","suppress-author":true}],"schema":"https://github.com/citation-style-language/schema/raw/master/csl-citation.json"} </w:instrText>
      </w:r>
      <w:r w:rsidR="00757702">
        <w:fldChar w:fldCharType="separate"/>
      </w:r>
      <w:r w:rsidR="00757702" w:rsidRPr="00757702">
        <w:rPr>
          <w:rFonts w:ascii="Calibri" w:hAnsi="Calibri" w:cs="Calibri"/>
        </w:rPr>
        <w:t>(2013)</w:t>
      </w:r>
      <w:r w:rsidR="00757702">
        <w:fldChar w:fldCharType="end"/>
      </w:r>
      <w:r w:rsidR="003D211F">
        <w:t>;</w:t>
      </w:r>
      <w:r w:rsidR="000D3B4A">
        <w:t xml:space="preserve"> </w:t>
      </w:r>
      <w:r w:rsidR="003D211F">
        <w:t xml:space="preserve">for </w:t>
      </w:r>
      <w:r w:rsidR="00594DDB">
        <w:t xml:space="preserve">leaf litter </w:t>
      </w:r>
      <w:r w:rsidR="00B97F2D">
        <w:t xml:space="preserve">samples </w:t>
      </w:r>
      <w:r w:rsidR="00594DDB">
        <w:t xml:space="preserve">from </w:t>
      </w:r>
      <w:r w:rsidR="00594DDB" w:rsidRPr="00594DDB">
        <w:t>Eucalyptus</w:t>
      </w:r>
      <w:r w:rsidR="00594DDB">
        <w:t xml:space="preserve"> </w:t>
      </w:r>
      <w:commentRangeEnd w:id="213"/>
      <w:r w:rsidR="007A6AF3">
        <w:rPr>
          <w:rStyle w:val="CommentReference"/>
        </w:rPr>
        <w:commentReference w:id="213"/>
      </w:r>
      <w:r w:rsidR="00594DDB">
        <w:t>from</w:t>
      </w:r>
      <w:r w:rsidR="00594DDB" w:rsidRPr="00594DDB">
        <w:rPr>
          <w:rFonts w:ascii="Calibri" w:hAnsi="Calibri" w:cs="Calibri"/>
          <w:color w:val="000000"/>
        </w:rPr>
        <w:t xml:space="preserve"> </w:t>
      </w:r>
      <w:r w:rsidR="00594DDB" w:rsidRPr="00594DDB">
        <w:rPr>
          <w:rFonts w:ascii="Calibri" w:eastAsia="Times New Roman" w:hAnsi="Calibri" w:cs="Calibri"/>
          <w:color w:val="000000"/>
        </w:rPr>
        <w:t>Wang et al</w:t>
      </w:r>
      <w:r w:rsidR="00594DDB">
        <w:rPr>
          <w:rFonts w:ascii="Calibri" w:eastAsia="Times New Roman" w:hAnsi="Calibri" w:cs="Calibri"/>
          <w:color w:val="000000"/>
        </w:rPr>
        <w:t>.</w:t>
      </w:r>
      <w:r w:rsidR="00594DDB">
        <w:t xml:space="preserve"> </w:t>
      </w:r>
      <w:r w:rsidR="00594DDB">
        <w:lastRenderedPageBreak/>
        <w:fldChar w:fldCharType="begin"/>
      </w:r>
      <w:r w:rsidR="00594DDB">
        <w:instrText xml:space="preserve"> ADDIN ZOTERO_ITEM CSL_CITATION {"citationID":"ttYNHR0w","properties":{"formattedCitation":"(2019)","plainCitation":"(2019)","noteIndex":0},"citationItems":[{"id":2700,"uris":["http://zotero.org/users/5408042/items/C4IBJC3Z"],"itemData":{"id":2700,"type":"article-journal","abstract":"Aims Litter inputs are closely related to both forest productivity and nutrient cycling under climate change and local management. This study investigated the effect of litter inputs on litter decomposition, changes in litter chemistry and nitrogen (N) dynamics during eucalyptus leaf litter decomposition. Methods Two parallel in situ litter decomposition experiments were conducted at two sites with high-quality (HQ) and low-quality (LQ) litters in a eucalyptus-dominated forest of southeast Queensland, Australia. At each site, leaf litters with either a single (SL) or double mass load (DL) of litter inputs were decomposed for 15 months. Litter mass loss, chemical composition and N content of decomposing litters were measured seasonally during the decomposition period. The chemical composition of the collected litters was determined by solid-state C-13 nuclear magnetic resonance (NMR) spectroscopy. Results The HQ litters decomposed faster than the LQ litter, with a decomposition constant of 0.53 and 0.33 y(-1) at the HQ and LQ site, respectively. Litter addition rates had no effect on litter decomposition, changes in chemical composition and N content during decomposition regardless of differences in initial litter quality. The HQ and LQ litters showed the same pattern of chemical changes during decomposition, with an increase in alkyl C and a decrease in di-O-alkyl C and aryl C. The relative intensity of O-aryl C and carboxyl C converged, while the relative intensity of di-O-alkyl C and delta N-15 diverged as the decomposition progressed. N immobilization during decomposition depended on litter quality, with N consistently immobilized in LQ litters over the whole decomposition period. Conclusions In subtropical eucalyptus-dominated forests, the dynamics of organic C and N during litter decomposition were resistant to the increased inputs of aboveground litters. Litter chemistry of different initial qualities converged at the early stages of decomposition, and the implications of chemical convergence on the formation and stabilization of soil organic matter need to be assessed in the future.","archive_location":"WOS:000485324700004","container-title":"PLANT AND SOIL","DOI":"10.1007/s11104-019-04162-2","issue":"1-2","page":"65-78","title":"Effects of litter quality and quantity on chemical changes during eucalyptus litter decomposition in subtropical Australia","volume":"442","author":[{"family":"Wang","given":"YZ"},{"family":"Zheng","given":"JQ"},{"family":"Boyd","given":"SE"},{"family":"Xu","given":"ZH"},{"family":"Zhou","given":"QX"}],"issued":{"date-parts":[["2019",9]]}},"label":"page","suppress-author":true}],"schema":"https://github.com/citation-style-language/schema/raw/master/csl-citation.json"} </w:instrText>
      </w:r>
      <w:r w:rsidR="00594DDB">
        <w:fldChar w:fldCharType="separate"/>
      </w:r>
      <w:r w:rsidR="00594DDB" w:rsidRPr="00594DDB">
        <w:rPr>
          <w:rFonts w:ascii="Calibri" w:hAnsi="Calibri" w:cs="Calibri"/>
        </w:rPr>
        <w:t>(2019)</w:t>
      </w:r>
      <w:r w:rsidR="00594DDB">
        <w:fldChar w:fldCharType="end"/>
      </w:r>
      <w:r w:rsidR="00594DDB">
        <w:t>; and the root litt</w:t>
      </w:r>
      <w:r w:rsidR="00D45B58">
        <w:t xml:space="preserve">er samples are fine roots of </w:t>
      </w:r>
      <w:r w:rsidR="00D45B58" w:rsidRPr="00D45B58">
        <w:t xml:space="preserve">P. </w:t>
      </w:r>
      <w:proofErr w:type="spellStart"/>
      <w:r w:rsidR="00D45B58" w:rsidRPr="00D45B58">
        <w:t>massoniana</w:t>
      </w:r>
      <w:proofErr w:type="spellEnd"/>
      <w:r w:rsidR="00D45B58">
        <w:t xml:space="preserve"> from </w:t>
      </w:r>
      <w:r w:rsidR="00D45B58">
        <w:fldChar w:fldCharType="begin"/>
      </w:r>
      <w:r w:rsidR="00D45B58">
        <w:instrText xml:space="preserve"> ADDIN ZOTERO_ITEM CSL_CITATION {"citationID":"rvB7Dbio","properties":{"formattedCitation":"(2013)","plainCitation":"(2013)","noteIndex":0},"citationItems":[{"id":35,"uris":["http://zotero.org/users/5408042/items/YBBM7VKV"],"itemData":{"id":35,"type":"article-journal","abstract":"Plant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label":"page","suppress-author":true}],"schema":"https://github.com/citation-style-language/schema/raw/master/csl-citation.json"} </w:instrText>
      </w:r>
      <w:r w:rsidR="00D45B58">
        <w:fldChar w:fldCharType="separate"/>
      </w:r>
      <w:r w:rsidR="00D45B58" w:rsidRPr="00D45B58">
        <w:rPr>
          <w:rFonts w:ascii="Calibri" w:hAnsi="Calibri" w:cs="Calibri"/>
        </w:rPr>
        <w:t>(2013)</w:t>
      </w:r>
      <w:r w:rsidR="00D45B58">
        <w:fldChar w:fldCharType="end"/>
      </w:r>
      <w:r w:rsidR="005F60AC">
        <w:t xml:space="preserve">. </w:t>
      </w:r>
      <w:r w:rsidR="00603659">
        <w:t xml:space="preserve">Different line styles </w:t>
      </w:r>
      <w:r w:rsidR="00306117">
        <w:t xml:space="preserve">are for </w:t>
      </w:r>
      <w:r w:rsidR="003F33CC">
        <w:t xml:space="preserve">four </w:t>
      </w:r>
      <w:r w:rsidR="00306117">
        <w:t>model variants</w:t>
      </w:r>
      <w:r w:rsidR="00F92EAA">
        <w:t xml:space="preserve">. </w:t>
      </w:r>
      <w:r w:rsidR="00ED3641">
        <w:t xml:space="preserve">Model legends are the same as in </w:t>
      </w:r>
      <w:r w:rsidR="00ED3641">
        <w:rPr>
          <w:b/>
          <w:bCs/>
        </w:rPr>
        <w:fldChar w:fldCharType="begin"/>
      </w:r>
      <w:r w:rsidR="00ED3641">
        <w:instrText xml:space="preserve"> REF _Ref164634967 \h </w:instrText>
      </w:r>
      <w:r w:rsidR="00ED3641">
        <w:rPr>
          <w:b/>
          <w:bCs/>
        </w:rPr>
      </w:r>
      <w:r w:rsidR="00ED3641">
        <w:rPr>
          <w:b/>
          <w:bCs/>
        </w:rPr>
        <w:fldChar w:fldCharType="separate"/>
      </w:r>
      <w:r w:rsidR="00EB4E02">
        <w:t xml:space="preserve">Figure </w:t>
      </w:r>
      <w:r w:rsidR="00EB4E02">
        <w:rPr>
          <w:noProof/>
        </w:rPr>
        <w:t>3</w:t>
      </w:r>
      <w:r w:rsidR="00ED3641">
        <w:rPr>
          <w:b/>
          <w:bCs/>
        </w:rPr>
        <w:fldChar w:fldCharType="end"/>
      </w:r>
      <w:r w:rsidR="00ED3641">
        <w:rPr>
          <w:b/>
          <w:bCs/>
        </w:rPr>
        <w:t>.</w:t>
      </w:r>
    </w:p>
    <w:p w14:paraId="2AEFB0F1" w14:textId="40FB74C2" w:rsidR="002376BF" w:rsidRDefault="002376BF" w:rsidP="00740F0D"/>
    <w:p w14:paraId="438C4416" w14:textId="7504DDB0" w:rsidR="005D22FE" w:rsidRPr="00FD1936" w:rsidRDefault="00C20B7A" w:rsidP="00FD1936">
      <w:r>
        <w:rPr>
          <w:noProof/>
        </w:rPr>
        <w:drawing>
          <wp:inline distT="0" distB="0" distL="0" distR="0" wp14:anchorId="56B997FB" wp14:editId="17178664">
            <wp:extent cx="5943600" cy="2600325"/>
            <wp:effectExtent l="0" t="0" r="0" b="952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C783C6E" w14:textId="74EA261B" w:rsidR="002F55CA" w:rsidRDefault="002F55CA" w:rsidP="002F55CA">
      <w:pPr>
        <w:pStyle w:val="Caption"/>
        <w:rPr>
          <w:ins w:id="214" w:author="Chakrawal, Arjun" w:date="2024-05-12T19:04:00Z"/>
          <w:b/>
          <w:bCs/>
        </w:rPr>
      </w:pPr>
      <w:r>
        <w:t xml:space="preserve">Figure </w:t>
      </w:r>
      <w:r>
        <w:fldChar w:fldCharType="begin"/>
      </w:r>
      <w:r>
        <w:instrText>SEQ Figure \* ARABIC</w:instrText>
      </w:r>
      <w:r>
        <w:fldChar w:fldCharType="separate"/>
      </w:r>
      <w:r w:rsidR="006166F0">
        <w:rPr>
          <w:noProof/>
        </w:rPr>
        <w:t>5</w:t>
      </w:r>
      <w:r>
        <w:fldChar w:fldCharType="end"/>
      </w:r>
      <w:r>
        <w:t xml:space="preserve"> (</w:t>
      </w:r>
      <w:commentRangeStart w:id="215"/>
      <w:r>
        <w:t xml:space="preserve">A) Comparison of modeled and observed mass remaining </w:t>
      </w:r>
      <w:commentRangeEnd w:id="215"/>
      <w:r w:rsidR="001C4D75">
        <w:rPr>
          <w:rStyle w:val="CommentReference"/>
        </w:rPr>
        <w:commentReference w:id="215"/>
      </w:r>
      <w:r>
        <w:t>of carbohydrate, protein, lignin, lipid and carbonyl</w:t>
      </w:r>
      <w:r w:rsidR="00844BB4">
        <w:t xml:space="preserve"> among three model </w:t>
      </w:r>
      <w:r w:rsidR="00C27E1E" w:rsidRPr="00C27E1E">
        <w:rPr>
          <w:bCs/>
        </w:rPr>
        <w:t>scenario</w:t>
      </w:r>
      <w:r w:rsidR="00844BB4">
        <w:t>s</w:t>
      </w:r>
      <w:r w:rsidR="001F1195">
        <w:t xml:space="preserve"> illustrate using different colors</w:t>
      </w:r>
      <w:r>
        <w:t>. The inset axis compares modeled and observed degree of reduction calculated. The grey line represents 1:1 line. Model performance metrices, the coefficient of determination, R-squared (B), and root mean square error (C) between a vector modeled and observed containing mass remaining from all pools</w:t>
      </w:r>
      <w:r w:rsidR="0001050D">
        <w:t xml:space="preserve"> among three model </w:t>
      </w:r>
      <w:r w:rsidR="00C27E1E" w:rsidRPr="00C27E1E">
        <w:rPr>
          <w:bCs/>
        </w:rPr>
        <w:t>scenario</w:t>
      </w:r>
      <w:r w:rsidR="0001050D">
        <w:t>s</w:t>
      </w:r>
      <w:r>
        <w:t>.</w:t>
      </w:r>
      <w:r w:rsidR="00F316A6">
        <w:t xml:space="preserve"> </w:t>
      </w:r>
      <w:r w:rsidR="009371C9">
        <w:t>Model legend</w:t>
      </w:r>
      <w:r w:rsidR="008806BF">
        <w:t>s</w:t>
      </w:r>
      <w:r w:rsidR="009371C9">
        <w:t xml:space="preserve"> are</w:t>
      </w:r>
      <w:r w:rsidR="008806BF">
        <w:t xml:space="preserve"> the</w:t>
      </w:r>
      <w:r w:rsidR="009371C9">
        <w:t xml:space="preserve"> same as </w:t>
      </w:r>
      <w:r w:rsidR="008806BF">
        <w:t xml:space="preserve">in </w:t>
      </w:r>
      <w:r w:rsidR="009371C9">
        <w:rPr>
          <w:b/>
          <w:bCs/>
        </w:rPr>
        <w:fldChar w:fldCharType="begin"/>
      </w:r>
      <w:r w:rsidR="009371C9">
        <w:instrText xml:space="preserve"> REF _Ref164634967 \h </w:instrText>
      </w:r>
      <w:r w:rsidR="009371C9">
        <w:rPr>
          <w:b/>
          <w:bCs/>
        </w:rPr>
      </w:r>
      <w:r w:rsidR="009371C9">
        <w:rPr>
          <w:b/>
          <w:bCs/>
        </w:rPr>
        <w:fldChar w:fldCharType="separate"/>
      </w:r>
      <w:r w:rsidR="00EB4E02">
        <w:t xml:space="preserve">Figure </w:t>
      </w:r>
      <w:r w:rsidR="00EB4E02">
        <w:rPr>
          <w:noProof/>
        </w:rPr>
        <w:t>3</w:t>
      </w:r>
      <w:r w:rsidR="009371C9">
        <w:rPr>
          <w:b/>
          <w:bCs/>
        </w:rPr>
        <w:fldChar w:fldCharType="end"/>
      </w:r>
      <w:r w:rsidR="000D7D23">
        <w:rPr>
          <w:b/>
          <w:bCs/>
        </w:rPr>
        <w:t>.</w:t>
      </w:r>
    </w:p>
    <w:p w14:paraId="48B919F9" w14:textId="57F515C9" w:rsidR="00E113B1" w:rsidRDefault="00E113B1" w:rsidP="00723D83">
      <w:pPr>
        <w:keepNext/>
      </w:pPr>
    </w:p>
    <w:p w14:paraId="069D1E49" w14:textId="168C2C22" w:rsidR="00FA7AB0" w:rsidRDefault="00C20B7A" w:rsidP="00723D83">
      <w:pPr>
        <w:keepNext/>
      </w:pPr>
      <w:r>
        <w:rPr>
          <w:noProof/>
          <w:sz w:val="16"/>
          <w:szCs w:val="16"/>
        </w:rPr>
        <w:drawing>
          <wp:inline distT="0" distB="0" distL="0" distR="0" wp14:anchorId="1A85DE29" wp14:editId="16AD72BD">
            <wp:extent cx="5943600" cy="148590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00A94DDA">
        <w:t xml:space="preserve"> </w:t>
      </w:r>
    </w:p>
    <w:p w14:paraId="73641139" w14:textId="017A566A" w:rsidR="00723D83" w:rsidRDefault="00723D83" w:rsidP="00723D83">
      <w:pPr>
        <w:pStyle w:val="Caption"/>
      </w:pPr>
      <w:r>
        <w:t xml:space="preserve">Figure </w:t>
      </w:r>
      <w:r>
        <w:fldChar w:fldCharType="begin"/>
      </w:r>
      <w:r>
        <w:instrText>SEQ Figure \* ARABIC</w:instrText>
      </w:r>
      <w:r>
        <w:fldChar w:fldCharType="separate"/>
      </w:r>
      <w:r w:rsidR="006166F0">
        <w:rPr>
          <w:noProof/>
        </w:rPr>
        <w:t>6</w:t>
      </w:r>
      <w:r>
        <w:fldChar w:fldCharType="end"/>
      </w:r>
      <w:r>
        <w:t xml:space="preserve"> </w:t>
      </w:r>
      <w:r w:rsidR="00CB68FF" w:rsidRPr="00186793">
        <w:t xml:space="preserve">Distribution </w:t>
      </w:r>
      <w:r>
        <w:t>plot of estimated model parameters, i.e., the uptake rate constant for (A) carbohydrate, (B) protein, (C) lignin, (D) lipid, and (E) carbonyl</w:t>
      </w:r>
      <w:r w:rsidR="00944FDF">
        <w:t xml:space="preserve"> for three model </w:t>
      </w:r>
      <w:r w:rsidR="00C27E1E" w:rsidRPr="00C27E1E">
        <w:rPr>
          <w:bCs/>
        </w:rPr>
        <w:t>scenario</w:t>
      </w:r>
      <w:r w:rsidR="00944FDF">
        <w:t>s</w:t>
      </w:r>
      <w:r w:rsidR="00C950C9">
        <w:t xml:space="preserve"> as different line styles</w:t>
      </w:r>
      <w:r>
        <w:t>. Note the log transformed value on X-axis for each variable.</w:t>
      </w:r>
      <w:r w:rsidR="00E113B1">
        <w:t xml:space="preserve"> </w:t>
      </w:r>
      <w:r w:rsidR="009C7084">
        <w:t>Distribution</w:t>
      </w:r>
      <w:r w:rsidR="00D964F2">
        <w:t xml:space="preserve"> plots</w:t>
      </w:r>
      <w:r w:rsidR="009C7084">
        <w:t xml:space="preserve"> illustrated by </w:t>
      </w:r>
      <w:r w:rsidR="00942ED1">
        <w:t>black and purple lines in panel</w:t>
      </w:r>
      <w:r w:rsidR="00A26E09">
        <w:t>s</w:t>
      </w:r>
      <w:r w:rsidR="00942ED1">
        <w:t xml:space="preserve"> A, B and C </w:t>
      </w:r>
      <w:r w:rsidR="009C7084">
        <w:t xml:space="preserve">are </w:t>
      </w:r>
      <w:r w:rsidR="00942ED1">
        <w:t xml:space="preserve">the rates </w:t>
      </w:r>
      <w:r w:rsidR="00D27D85">
        <w:t>of carbohydrate</w:t>
      </w:r>
      <w:r w:rsidR="00A26E09">
        <w:t>s</w:t>
      </w:r>
      <w:r w:rsidR="00307047">
        <w:t>, protein</w:t>
      </w:r>
      <w:r w:rsidR="00A26E09">
        <w:t>s</w:t>
      </w:r>
      <w:r w:rsidR="00307047">
        <w:t>, and oxidizable (representative of lignin)</w:t>
      </w:r>
      <w:r w:rsidR="00A26E09">
        <w:t xml:space="preserve"> pools</w:t>
      </w:r>
      <w:r w:rsidR="000803F2">
        <w:t xml:space="preserve">, respectively, taken </w:t>
      </w:r>
      <w:r w:rsidR="00642A02">
        <w:t xml:space="preserve">from Manzoni et al. </w:t>
      </w:r>
      <w:r w:rsidR="00642A02">
        <w:fldChar w:fldCharType="begin"/>
      </w:r>
      <w:r w:rsidR="00642A02">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D."}],"accessed":{"date-parts":[["2021",6,10]]},"issued":{"date-parts":[["2021"]]}},"label":"page","suppress-author":true}],"schema":"https://github.com/citation-style-language/schema/raw/master/csl-citation.json"} </w:instrText>
      </w:r>
      <w:r w:rsidR="00642A02">
        <w:fldChar w:fldCharType="separate"/>
      </w:r>
      <w:r w:rsidR="006D3992" w:rsidRPr="006D3992">
        <w:rPr>
          <w:rFonts w:ascii="Calibri" w:hAnsi="Calibri" w:cs="Calibri"/>
        </w:rPr>
        <w:t>(2021)</w:t>
      </w:r>
      <w:r w:rsidR="00642A02">
        <w:fldChar w:fldCharType="end"/>
      </w:r>
      <w:r w:rsidR="000803F2">
        <w:t xml:space="preserve">, and nonaromatic (representative of </w:t>
      </w:r>
      <w:r w:rsidR="00570DF4">
        <w:t>carbohydrates and proteins</w:t>
      </w:r>
      <w:r w:rsidR="000803F2">
        <w:t>)</w:t>
      </w:r>
      <w:r w:rsidR="00570DF4">
        <w:t xml:space="preserve"> and </w:t>
      </w:r>
      <w:r w:rsidR="00343490">
        <w:t xml:space="preserve">aromatic (representing lignin and other aromatic compounds) pools </w:t>
      </w:r>
      <w:r w:rsidR="00D964F2">
        <w:t xml:space="preserve">from Chakrawal et al. </w:t>
      </w:r>
      <w:r w:rsidR="00D964F2">
        <w:fldChar w:fldCharType="begin"/>
      </w:r>
      <w:r w:rsidR="00D964F2">
        <w:instrText xml:space="preserve"> ADDIN ZOTERO_ITEM CSL_CITATION {"citationID":"GpshOtbc","properties":{"formattedCitation":"(2024)","plainCitation":"(2024)","noteIndex":0},"citationItems":[{"id":8762,"uris":["http://zotero.org/users/5408042/items/YYJUMP3T"],"itemData":{"id":8762,"type":"article-journal","abstract":"A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D."},{"family":"Manzoni","given":"Stefano"}],"accessed":{"date-parts":[["2024",2,13]]},"issued":{"date-parts":[["2024",2,11]]}},"label":"page","suppress-author":true}],"schema":"https://github.com/citation-style-language/schema/raw/master/csl-citation.json"} </w:instrText>
      </w:r>
      <w:r w:rsidR="00D964F2">
        <w:fldChar w:fldCharType="separate"/>
      </w:r>
      <w:r w:rsidR="006D3992" w:rsidRPr="006D3992">
        <w:rPr>
          <w:rFonts w:ascii="Calibri" w:hAnsi="Calibri" w:cs="Calibri"/>
        </w:rPr>
        <w:t>(2024)</w:t>
      </w:r>
      <w:r w:rsidR="00D964F2">
        <w:fldChar w:fldCharType="end"/>
      </w:r>
      <w:r w:rsidR="00D964F2">
        <w:t xml:space="preserve">. </w:t>
      </w:r>
      <w:r w:rsidR="009131E1">
        <w:t xml:space="preserve">Model legends are the same as in </w:t>
      </w:r>
      <w:r w:rsidR="009131E1">
        <w:rPr>
          <w:b/>
          <w:bCs/>
        </w:rPr>
        <w:fldChar w:fldCharType="begin"/>
      </w:r>
      <w:r w:rsidR="009131E1">
        <w:instrText xml:space="preserve"> REF _Ref164634967 \h </w:instrText>
      </w:r>
      <w:r w:rsidR="009131E1">
        <w:rPr>
          <w:b/>
          <w:bCs/>
        </w:rPr>
      </w:r>
      <w:r w:rsidR="009131E1">
        <w:rPr>
          <w:b/>
          <w:bCs/>
        </w:rPr>
        <w:fldChar w:fldCharType="separate"/>
      </w:r>
      <w:r w:rsidR="00EB4E02">
        <w:t xml:space="preserve">Figure </w:t>
      </w:r>
      <w:r w:rsidR="00EB4E02">
        <w:rPr>
          <w:noProof/>
        </w:rPr>
        <w:t>3</w:t>
      </w:r>
      <w:r w:rsidR="009131E1">
        <w:rPr>
          <w:b/>
          <w:bCs/>
        </w:rPr>
        <w:fldChar w:fldCharType="end"/>
      </w:r>
      <w:r w:rsidR="009131E1">
        <w:rPr>
          <w:b/>
          <w:bCs/>
        </w:rPr>
        <w:t>.</w:t>
      </w:r>
    </w:p>
    <w:p w14:paraId="1D2F82EC" w14:textId="77777777" w:rsidR="00B214A6" w:rsidRDefault="00B214A6" w:rsidP="002A60F0"/>
    <w:p w14:paraId="44D7E356" w14:textId="77777777" w:rsidR="00B5596D" w:rsidRDefault="00B5596D" w:rsidP="002A60F0"/>
    <w:p w14:paraId="13AF59D6" w14:textId="77777777" w:rsidR="00B5596D" w:rsidRDefault="00B5596D" w:rsidP="002A60F0"/>
    <w:p w14:paraId="2F3F8F12" w14:textId="736E3024" w:rsidR="00C4561F" w:rsidRDefault="00C4561F" w:rsidP="00464A71">
      <w:pPr>
        <w:keepNext/>
      </w:pPr>
      <w:r>
        <w:rPr>
          <w:noProof/>
        </w:rPr>
        <w:drawing>
          <wp:inline distT="0" distB="0" distL="0" distR="0" wp14:anchorId="6539DA73" wp14:editId="0CD84427">
            <wp:extent cx="5943600" cy="33020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302000"/>
                    </a:xfrm>
                    <a:prstGeom prst="rect">
                      <a:avLst/>
                    </a:prstGeom>
                  </pic:spPr>
                </pic:pic>
              </a:graphicData>
            </a:graphic>
          </wp:inline>
        </w:drawing>
      </w:r>
    </w:p>
    <w:p w14:paraId="702F458E" w14:textId="03132F5A" w:rsidR="00B5596D" w:rsidRDefault="00464A71" w:rsidP="00464A71">
      <w:pPr>
        <w:pStyle w:val="Caption"/>
      </w:pPr>
      <w:r>
        <w:t xml:space="preserve">Figure </w:t>
      </w:r>
      <w:fldSimple w:instr=" SEQ Figure \* ARABIC ">
        <w:r w:rsidR="006166F0">
          <w:rPr>
            <w:noProof/>
          </w:rPr>
          <w:t>7</w:t>
        </w:r>
      </w:fldSimple>
      <w:r>
        <w:t xml:space="preserve"> NSE was cut off at &gt;zero</w:t>
      </w:r>
    </w:p>
    <w:p w14:paraId="234C017B" w14:textId="77777777" w:rsidR="00AC0308" w:rsidRPr="00AC0308" w:rsidRDefault="00AC0308" w:rsidP="00AC0308"/>
    <w:p w14:paraId="207E2996" w14:textId="77777777" w:rsidR="00AE2158" w:rsidRDefault="00AE2158" w:rsidP="00AE2158"/>
    <w:p w14:paraId="0D2CF69B" w14:textId="77777777" w:rsidR="006166F0" w:rsidRDefault="006166F0" w:rsidP="006166F0">
      <w:pPr>
        <w:keepNext/>
      </w:pPr>
      <w:r>
        <w:rPr>
          <w:noProof/>
        </w:rPr>
        <w:lastRenderedPageBreak/>
        <w:drawing>
          <wp:inline distT="0" distB="0" distL="0" distR="0" wp14:anchorId="21C2C506" wp14:editId="417784C2">
            <wp:extent cx="5943600" cy="39624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962400"/>
                    </a:xfrm>
                    <a:prstGeom prst="rect">
                      <a:avLst/>
                    </a:prstGeom>
                  </pic:spPr>
                </pic:pic>
              </a:graphicData>
            </a:graphic>
          </wp:inline>
        </w:drawing>
      </w:r>
    </w:p>
    <w:p w14:paraId="6EEEDAC5" w14:textId="6D773ABD" w:rsidR="00AE2158" w:rsidRPr="00AE2158" w:rsidRDefault="006166F0" w:rsidP="006166F0">
      <w:pPr>
        <w:pStyle w:val="Caption"/>
      </w:pPr>
      <w:r>
        <w:t xml:space="preserve">Figure </w:t>
      </w:r>
      <w:fldSimple w:instr=" SEQ Figure \* ARABIC ">
        <w:r>
          <w:rPr>
            <w:noProof/>
          </w:rPr>
          <w:t>9</w:t>
        </w:r>
      </w:fldSimple>
      <w:r>
        <w:t xml:space="preserve"> </w:t>
      </w:r>
      <w:proofErr w:type="spellStart"/>
      <w:r w:rsidRPr="009B4BDF">
        <w:t>full_model_compare_scatterCUEregulations</w:t>
      </w:r>
      <w:proofErr w:type="spellEnd"/>
    </w:p>
    <w:p w14:paraId="3C8091A4" w14:textId="77777777" w:rsidR="00FE2386" w:rsidRPr="00727A8F" w:rsidRDefault="00FE2386" w:rsidP="00727A8F"/>
    <w:p w14:paraId="6BBAB2C5" w14:textId="12E5ADDF" w:rsidR="00AA44E8" w:rsidRDefault="00DF011A" w:rsidP="008640F9">
      <w:pPr>
        <w:pStyle w:val="Heading1"/>
      </w:pPr>
      <w:r>
        <w:t>Discussion:</w:t>
      </w:r>
    </w:p>
    <w:p w14:paraId="7755485D" w14:textId="5C8B18BB" w:rsidR="00EA1052" w:rsidRPr="00ED6034" w:rsidRDefault="00EA1052" w:rsidP="00DF1B29">
      <w:r w:rsidRPr="00ED6034">
        <w:t>How did we answer the research questions:</w:t>
      </w:r>
    </w:p>
    <w:p w14:paraId="6C4D6645" w14:textId="77777777" w:rsidR="00C57BA6" w:rsidRPr="00ED6034" w:rsidRDefault="00C57BA6" w:rsidP="008816AC">
      <w:pPr>
        <w:pStyle w:val="ListParagraph"/>
        <w:numPr>
          <w:ilvl w:val="0"/>
          <w:numId w:val="20"/>
        </w:numPr>
        <w:ind w:left="360"/>
      </w:pPr>
      <w:r w:rsidRPr="00ED6034">
        <w:t>Can we use NMR data to constrain litter decomposition model parameters?</w:t>
      </w:r>
    </w:p>
    <w:p w14:paraId="12ABB235" w14:textId="562E61C8" w:rsidR="00ED6034" w:rsidRPr="00ED6034" w:rsidRDefault="00ED6034" w:rsidP="008816AC">
      <w:r w:rsidRPr="00ED6034">
        <w:t xml:space="preserve">Coupled CN litter decomposition models have not been parametrized using NMR data. As microbes decompose litter, easily degradable food is lost faster, and litter is left with higher proportion of lignin like compounds which require costly oxidative enzyme that microbes can’t afford because high energy food is not available to compensate for anymore. This can be thought of as reducing return of framework. </w:t>
      </w:r>
    </w:p>
    <w:p w14:paraId="7059444C" w14:textId="41AC9885" w:rsidR="00C57BA6" w:rsidRDefault="00C57BA6" w:rsidP="008816AC">
      <w:pPr>
        <w:pStyle w:val="ListParagraph"/>
        <w:numPr>
          <w:ilvl w:val="0"/>
          <w:numId w:val="20"/>
        </w:numPr>
        <w:ind w:left="360"/>
      </w:pPr>
      <w:r>
        <w:t>Does lignin rate modifier improve calibration of the model?</w:t>
      </w:r>
    </w:p>
    <w:p w14:paraId="34A89367" w14:textId="6CBEBF52" w:rsidR="00A04869" w:rsidRDefault="00670EAB" w:rsidP="008816AC">
      <w:r>
        <w:t xml:space="preserve">If </w:t>
      </w:r>
      <w:r w:rsidR="001A0104">
        <w:t>not,</w:t>
      </w:r>
      <w:r>
        <w:t xml:space="preserve"> then why worry so much about parametrizing it? </w:t>
      </w:r>
      <w:r w:rsidR="00B41E19">
        <w:t xml:space="preserve">There are papers arguing that lignin does not </w:t>
      </w:r>
      <w:r w:rsidR="002D08A1">
        <w:t xml:space="preserve">decreases carbohydrate decomposition. </w:t>
      </w:r>
      <w:r w:rsidR="0054613D">
        <w:t>Lignin is not the bottleneck.</w:t>
      </w:r>
      <w:r w:rsidR="001A0104">
        <w:t xml:space="preserve"> (but it depends)</w:t>
      </w:r>
      <w:r w:rsidR="0054613D">
        <w:t xml:space="preserve"> </w:t>
      </w:r>
      <w:r w:rsidR="0007173E">
        <w:t>Yes,</w:t>
      </w:r>
      <w:r w:rsidR="0054613D">
        <w:t xml:space="preserve"> there </w:t>
      </w:r>
      <w:r w:rsidR="0007173E">
        <w:t>are</w:t>
      </w:r>
      <w:r w:rsidR="0054613D">
        <w:t xml:space="preserve"> resources invested into oxidative enzyme but the presence of lignin per se may not exert decomposition limitation on carbohydrates. </w:t>
      </w:r>
      <w:r w:rsidR="00AB7B96">
        <w:t xml:space="preserve">And if there are not enough labile high energy substrate to fuel those resource investments then microbial growth will be limited which will reduce the decomposition of all pool not just lignin. </w:t>
      </w:r>
      <w:r w:rsidR="00865E17">
        <w:t xml:space="preserve">This is same as the priming effect in soils. </w:t>
      </w:r>
      <w:r w:rsidR="001C0118">
        <w:t xml:space="preserve">Conceptually the rate modifier is same as </w:t>
      </w:r>
      <w:r w:rsidR="003C1369">
        <w:t>return-on-investment</w:t>
      </w:r>
      <w:r w:rsidR="001C0118">
        <w:t xml:space="preserve"> principle. </w:t>
      </w:r>
    </w:p>
    <w:p w14:paraId="3C89261E" w14:textId="3EDAF1DD" w:rsidR="001C0118" w:rsidRDefault="003C1369" w:rsidP="00D65931">
      <w:r>
        <w:lastRenderedPageBreak/>
        <w:t xml:space="preserve">Conceptually, the rate modifiers are similar to </w:t>
      </w:r>
      <w:r w:rsidRPr="00AE2FD6">
        <w:t>return-on-investment function</w:t>
      </w:r>
      <w:r>
        <w:t xml:space="preserve"> </w:t>
      </w:r>
      <w:r w:rsidRPr="00AE2FD6">
        <w:t>expresse</w:t>
      </w:r>
      <w:r>
        <w:t>d as</w:t>
      </w:r>
      <w:r w:rsidRPr="00AE2FD6">
        <w:t xml:space="preserve"> the total substrate uptake capacity per unit cost of enzyme investment</w:t>
      </w:r>
      <w:r>
        <w:t xml:space="preserve"> </w:t>
      </w:r>
      <w:r>
        <w:fldChar w:fldCharType="begin"/>
      </w:r>
      <w:r>
        <w:instrText xml:space="preserve"> ADDIN ZOTERO_ITEM CSL_CITATION {"citationID":"x2w66v9r","properties":{"formattedCitation":"(Chakrawal et al., 2024; Wutzler et al., 2017)","plainCitation":"(Chakrawal et al., 2024; Wutzler et al., 2017)","noteIndex":0},"citationItems":[{"id":8762,"uris":["http://zotero.org/users/5408042/items/YYJUMP3T"],"itemData":{"id":8762,"type":"article-journal","abstract":"A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D."},{"family":"Manzoni","given":"Stefano"}],"accessed":{"date-parts":[["2024",2,13]]},"issued":{"date-parts":[["2024",2,11]]}}},{"id":209,"uris":["http://zotero.org/users/5408042/items/3X4F2635"],"itemData":{"id":209,"type":"article-journal","abstract":"In order to understand the coupling of carbon (C) and nitrogen (N) cycles, it is necessary to understand C and N-use efficiencies of microbial soil organic matter (SOM) decomposition. While important controls of those efficiencies by microbial community adaptations have been shown at the scale of a soil pore, an abstract simplified representation of community adaptations is needed at ecosystem scale. Therefore we developed the soil enzyme allocation model (SEAM), which takes a holistic, partly optimality based approach to describe C and N dynamics at the spatial scale of an ecosystem and time-scales of years and longer. We explicitly modelled community adaptation strategies of resource allocation to extracellular enzymes and enzyme limitations on SOM decomposition. Using SEAM, we explored whether alternative strategy-hypotheses can have strong effects on SOM and inorganic N cycling. Results from prototypical simulations and a calibration to observations of an intensive pasture site showed that the so-called revenue enzyme allocation strategy was most viable. This strategy accounts for microbial adaptations to both, stoichiometry and amount of different SOM resources, and supported the largest microbial biomass under a wide range of conditions. Predictions of the holistic SEAM model were qualitatively similar to precitions of the SYMPHONY model, which explicitly represents competing microbial guilds. With adaptive enzyme allocation under conditions of high C/N ratio of litter inputs, N that was formerly locked in slowly degrading SOM pools was made accessible, whereas with high N inputs, N was sequestered in SOM and protected from leaching. The findings imply that it is important for ecosystem scale models to account for adaptation of C and N use efficiencies in order to represent C-N couplings. The combination of stoichiometry and optimality principles is a promising route to yield simple formulations of such adaptations at community level suitable for incorporation into land surface models.","container-title":"Soil Biology and Biochemistry","DOI":"10.1016/j.soilbio.2017.08.031","ISSN":"0038-0717","journalAbbreviation":"Soil Biology and Biochemistry","language":"en","page":"322-336","source":"ScienceDirect","title":"Adaptation of microbial resource allocation affects modelled long term soil organic matter and nutrient cycling","volume":"115","author":[{"family":"Wutzler","given":"Thomas"},{"family":"Zaehle","given":"Sönke"},{"family":"Schrumpf","given":"Marion"},{"family":"Ahrens","given":"Bernhard"},{"family":"Reichstein","given":"Markus"}],"issued":{"date-parts":[["2017",12,1]]}}}],"schema":"https://github.com/citation-style-language/schema/raw/master/csl-citation.json"} </w:instrText>
      </w:r>
      <w:r>
        <w:fldChar w:fldCharType="separate"/>
      </w:r>
      <w:r w:rsidRPr="00971B03">
        <w:rPr>
          <w:rFonts w:ascii="Calibri" w:hAnsi="Calibri" w:cs="Calibri"/>
        </w:rPr>
        <w:t>(Chakrawal et al., 2024; Wutzler et al., 2017)</w:t>
      </w:r>
      <w:r>
        <w:fldChar w:fldCharType="end"/>
      </w:r>
      <w:r w:rsidRPr="00AE2FD6">
        <w:t>. For example, in soil ecosystems, the energetic return on investment diminishes with depth as the energy content of organic matter decreases, while the activation energy of decomposition, in the form of exoenzymes, increases with depth.</w:t>
      </w:r>
      <w:r>
        <w:t xml:space="preserve"> Use </w:t>
      </w:r>
      <w:r>
        <w:fldChar w:fldCharType="begin"/>
      </w:r>
      <w:r>
        <w:instrText xml:space="preserve"> ADDIN ZOTERO_ITEM CSL_CITATION {"citationID":"elRfAkTS","properties":{"formattedCitation":"(Rovira et al., 2008)","plainCitation":"(Rovira et al., 2008)","noteIndex":0},"citationItems":[{"id":2270,"uris":["http://zotero.org/users/5408042/items/M73IHFEN"],"itemData":{"id":2270,"type":"article-journal","abstract":"To verify the paradigm that organic matter (OM) quality (q) decreases with decomposition it is necessary to define q in strictly chemical, operational terms. We suggest defining q as the result of a balance between the energy stored in OM and the external supply of energy needed to release it. We apply this concept to the study of litter decomposition in four European pine forests: boreal, cool Atlantic, Mediterranean and warm Atlantic. Intact litter cores were taken and transported to the laboratory, where needles were sorted into six classes that summarize the main facts of the decomposition: melanisation, fragmentation and perforation by mesofauna. Each class was analyzed by both differential thermogravimetry and differential scanning calorimetry to obtain its spectra of weight loss and energy release. In the non-decomposed needles, two peaks of weight loss and energy release appear: a labile peak at about 350°C, and a recalcitrant peak at about 450°C. During decomposition, both peaks (but especially the recalcitrant one) move to lower temperatures, and their shapes change from well defined to flattened. In Mediterranean litters, a third peak appears at about 500°C, due probably to refractory products of neoformation. There is a continuous increase in the energy stored in the remaining litter (in Joules per unit OM): this increase is concentrated in both the most thermolabile fractions (lost at temperatures &lt;350°C) and the most thermostable ones (&gt;450°C). With decomposition OM becomes more recalcitrant (i.e., it is lost at higher temperatures), but its stored energy becomes more available (i.e., it is released at lower temperatures). Overall, the energetic benefit/cost ratio increases. Thus, our results to date do not agree with the current paradigm that q decreases with decomposition; rather, they suggest that, at least in the first phases we studied, q is maintained or even increases.","container-title":"Soil Biology and Biochemistry","DOI":"10.1016/j.soilbio.2007.07.021","ISSN":"0038-0717","issue":"1","journalAbbreviation":"Soil Biology and Biochemistry","language":"en","page":"172-185","source":"ScienceDirect","title":"Changes in litter properties during decomposition: A study by differential thermogravimetry and scanning calorimetry","title-short":"Changes in litter properties during decomposition","volume":"40","author":[{"family":"Rovira","given":"Pere"},{"family":"Kurz-Besson","given":"Cathy"},{"family":"Coûteaux","given":"Marie-Madeleine"},{"family":"Ramón Vallejo","given":"V."}],"issued":{"date-parts":[["2008",1,1]]}}}],"schema":"https://github.com/citation-style-language/schema/raw/master/csl-citation.json"} </w:instrText>
      </w:r>
      <w:r>
        <w:fldChar w:fldCharType="separate"/>
      </w:r>
      <w:r w:rsidRPr="00E93B4C">
        <w:rPr>
          <w:rFonts w:ascii="Calibri" w:hAnsi="Calibri" w:cs="Calibri"/>
        </w:rPr>
        <w:t>(Rovira et al., 2008)</w:t>
      </w:r>
      <w:r>
        <w:fldChar w:fldCharType="end"/>
      </w:r>
      <w:r>
        <w:t xml:space="preserve"> for litter energetics. Link to priming?</w:t>
      </w:r>
    </w:p>
    <w:p w14:paraId="19915800" w14:textId="77777777" w:rsidR="00D65931" w:rsidRDefault="00D65931" w:rsidP="00D65931"/>
    <w:p w14:paraId="2B9E12B8" w14:textId="77777777" w:rsidR="00C57BA6" w:rsidRDefault="00C57BA6" w:rsidP="008816AC">
      <w:pPr>
        <w:pStyle w:val="ListParagraph"/>
        <w:numPr>
          <w:ilvl w:val="0"/>
          <w:numId w:val="20"/>
        </w:numPr>
        <w:ind w:left="360"/>
      </w:pPr>
      <w:r>
        <w:t>How does estimated parameters vary across three different models when constraints using same dataset?</w:t>
      </w:r>
    </w:p>
    <w:p w14:paraId="11D78DF8" w14:textId="387F98E9" w:rsidR="00A1669D" w:rsidRDefault="0000440C" w:rsidP="008816AC">
      <w:pPr>
        <w:pStyle w:val="ListParagraph"/>
        <w:ind w:left="360"/>
      </w:pPr>
      <w:r>
        <w:t>Bring the issue of equifinality in model, model</w:t>
      </w:r>
      <w:r w:rsidR="00041AC0">
        <w:t>s may</w:t>
      </w:r>
      <w:r w:rsidR="00CB0533">
        <w:t xml:space="preserve"> </w:t>
      </w:r>
      <w:r>
        <w:t xml:space="preserve">fit </w:t>
      </w:r>
      <w:r w:rsidR="00DC7516">
        <w:t xml:space="preserve">the </w:t>
      </w:r>
      <w:r>
        <w:t xml:space="preserve">data </w:t>
      </w:r>
      <w:r w:rsidR="00D83DC5">
        <w:t xml:space="preserve">equally well but perhaps for very different reasons. </w:t>
      </w:r>
    </w:p>
    <w:p w14:paraId="62DB4AF5" w14:textId="5EF4B14A" w:rsidR="00A1669D" w:rsidRDefault="00C618E4" w:rsidP="00C618E4">
      <w:ins w:id="216" w:author="Stefano Manzoni" w:date="2024-05-07T18:44:00Z">
        <w:r>
          <w:t>A more appealing alternati</w:t>
        </w:r>
      </w:ins>
      <w:ins w:id="217" w:author="Stefano Manzoni" w:date="2024-05-07T18:45:00Z">
        <w:r>
          <w:t>ve would be to model the shielding effect from first principles instead of using a rate modifier.</w:t>
        </w:r>
      </w:ins>
    </w:p>
    <w:p w14:paraId="4EC997EA" w14:textId="1491AEB1" w:rsidR="00DF011A" w:rsidRDefault="008640F9" w:rsidP="008640F9">
      <w:pPr>
        <w:pStyle w:val="Heading2"/>
      </w:pPr>
      <w:r>
        <w:t>Model performance with NMR data</w:t>
      </w:r>
      <w:r w:rsidR="004F6A21">
        <w:t xml:space="preserve"> vs proximate</w:t>
      </w:r>
    </w:p>
    <w:p w14:paraId="2B5BFA66" w14:textId="31AA5C15" w:rsidR="00DE0EEB" w:rsidRDefault="00DE0EEB" w:rsidP="00DE0EEB">
      <w:r>
        <w:t>Model performance</w:t>
      </w:r>
      <w:r w:rsidR="00B75C78">
        <w:t>, discuss OMDY</w:t>
      </w:r>
    </w:p>
    <w:p w14:paraId="43B261EE" w14:textId="77777777" w:rsidR="00C41D7B" w:rsidRDefault="00C41D7B" w:rsidP="00DE0EEB"/>
    <w:p w14:paraId="00FFD532" w14:textId="724D58F1" w:rsidR="006727E7" w:rsidRDefault="006727E7" w:rsidP="006727E7">
      <w:pPr>
        <w:pStyle w:val="Heading2"/>
      </w:pPr>
      <w:r>
        <w:t>Parametrizing protection effect of lignin/lipids on sugars and proteins</w:t>
      </w:r>
    </w:p>
    <w:p w14:paraId="71A283E0" w14:textId="11B48FD8" w:rsidR="006727E7" w:rsidRDefault="00DE78D2" w:rsidP="006727E7">
      <w:r>
        <w:t>Does rates of sugars and protein decreases with lignin, lipid content?</w:t>
      </w:r>
    </w:p>
    <w:p w14:paraId="2B2AB471" w14:textId="6804048F" w:rsidR="002E059C" w:rsidRDefault="002E059C" w:rsidP="002E059C">
      <w:pPr>
        <w:pStyle w:val="Heading2"/>
      </w:pPr>
      <w:r>
        <w:t xml:space="preserve">Variation in </w:t>
      </w:r>
      <w:r w:rsidR="00A1330A">
        <w:t>overall NOSC of litter</w:t>
      </w:r>
      <w:r>
        <w:t xml:space="preserve"> during </w:t>
      </w:r>
      <w:r w:rsidR="00A1330A">
        <w:t>its</w:t>
      </w:r>
      <w:r>
        <w:t xml:space="preserve"> degradation</w:t>
      </w:r>
    </w:p>
    <w:p w14:paraId="35CB7D82" w14:textId="216954BD" w:rsidR="003E5C06" w:rsidRDefault="00E46716" w:rsidP="003E5C06">
      <w:r>
        <w:t>Ideas from</w:t>
      </w:r>
      <w:r w:rsidR="000331A2" w:rsidRPr="000331A2">
        <w:t xml:space="preserve"> </w:t>
      </w:r>
      <w:r w:rsidR="000331A2">
        <w:t xml:space="preserve">Gunina and </w:t>
      </w:r>
      <w:proofErr w:type="spellStart"/>
      <w:r w:rsidR="000331A2" w:rsidRPr="00363FB7">
        <w:t>Kuzyakov</w:t>
      </w:r>
      <w:proofErr w:type="spellEnd"/>
      <w:r w:rsidR="000331A2">
        <w:t xml:space="preserve"> 2021, that as microbes decompose litter their </w:t>
      </w:r>
      <w:proofErr w:type="spellStart"/>
      <w:r w:rsidR="000331A2">
        <w:t>nosc</w:t>
      </w:r>
      <w:proofErr w:type="spellEnd"/>
      <w:r w:rsidR="000331A2">
        <w:t xml:space="preserve"> decreases</w:t>
      </w:r>
    </w:p>
    <w:p w14:paraId="74647195" w14:textId="17B9A714" w:rsidR="00DD5965" w:rsidRDefault="00786261" w:rsidP="00DD5965">
      <w:pPr>
        <w:pStyle w:val="Heading1"/>
      </w:pPr>
      <w:r>
        <w:t>Similarities of model developed here to be used in soils</w:t>
      </w:r>
    </w:p>
    <w:p w14:paraId="73C7809C" w14:textId="71E391BD" w:rsidR="00DD5965" w:rsidRDefault="00DD5965" w:rsidP="00DD5965">
      <w:r>
        <w:t>With lipids being explicitly modeled, it will be easier to track storage part of microbial biomass</w:t>
      </w:r>
      <w:r w:rsidR="002C1374">
        <w:t>?</w:t>
      </w:r>
      <w:r>
        <w:t xml:space="preserve"> </w:t>
      </w:r>
    </w:p>
    <w:p w14:paraId="080CF2B3" w14:textId="77777777" w:rsidR="00DD5965" w:rsidRDefault="00DD5965" w:rsidP="003E5C06"/>
    <w:p w14:paraId="64D2810A" w14:textId="16F69034" w:rsidR="008122D3" w:rsidRDefault="008122D3" w:rsidP="008122D3">
      <w:pPr>
        <w:pStyle w:val="Heading1"/>
      </w:pPr>
      <w:r>
        <w:t>Conclusions</w:t>
      </w:r>
    </w:p>
    <w:p w14:paraId="600051D9" w14:textId="41F5B368" w:rsidR="00A97FC9" w:rsidRDefault="003A67C0" w:rsidP="00A97FC9">
      <w:r>
        <w:t>Accurately implementing such microbial controls on decomposition processes is paramount for improving partitioning of litter into soil organic matter.</w:t>
      </w:r>
      <w:r w:rsidR="00A97FC9" w:rsidRPr="00A97FC9">
        <w:t xml:space="preserve"> </w:t>
      </w:r>
      <w:r w:rsidR="00A97FC9">
        <w:t xml:space="preserve">NMR data provide detailed and quantitative information on litter chemical composition opposed to traditional macrochemical indices use to describe litter quality such as carbon to nitrogen, nitrogen to lignin ratios. </w:t>
      </w:r>
    </w:p>
    <w:p w14:paraId="1A884AA1" w14:textId="0750CDD9" w:rsidR="003A67C0" w:rsidRDefault="003A67C0" w:rsidP="003A67C0"/>
    <w:p w14:paraId="074E06F9" w14:textId="2D39B255" w:rsidR="009914E7" w:rsidRDefault="009914E7" w:rsidP="009914E7">
      <w:pPr>
        <w:pStyle w:val="Heading1"/>
      </w:pPr>
      <w:r>
        <w:t>References</w:t>
      </w:r>
    </w:p>
    <w:p w14:paraId="4B873B56" w14:textId="77777777" w:rsidR="00575E6F" w:rsidRDefault="00575E6F" w:rsidP="00575E6F"/>
    <w:p w14:paraId="72C2E818" w14:textId="77777777" w:rsidR="002E07B9" w:rsidRPr="002E07B9" w:rsidRDefault="00D65931" w:rsidP="002E07B9">
      <w:pPr>
        <w:pStyle w:val="Bibliography"/>
        <w:rPr>
          <w:rFonts w:ascii="Calibri" w:hAnsi="Calibri" w:cs="Calibri"/>
        </w:rPr>
      </w:pPr>
      <w:r>
        <w:fldChar w:fldCharType="begin"/>
      </w:r>
      <w:r>
        <w:instrText xml:space="preserve"> ADDIN ZOTERO_BIBL {"uncited":[],"omitted":[],"custom":[]} CSL_BIBLIOGRAPHY </w:instrText>
      </w:r>
      <w:r>
        <w:fldChar w:fldCharType="separate"/>
      </w:r>
      <w:r w:rsidR="002E07B9" w:rsidRPr="002E07B9">
        <w:rPr>
          <w:rFonts w:ascii="Calibri" w:hAnsi="Calibri" w:cs="Calibri"/>
        </w:rPr>
        <w:t>Alcalde, M., 2015. Engineering the ligninolytic enzyme consortium. Trends Biotechnol. 33, 155–162. https://doi.org/10.1016/j.tibtech.2014.12.007</w:t>
      </w:r>
    </w:p>
    <w:p w14:paraId="3A4EE5A4" w14:textId="77777777" w:rsidR="002E07B9" w:rsidRPr="002E07B9" w:rsidRDefault="002E07B9" w:rsidP="002E07B9">
      <w:pPr>
        <w:pStyle w:val="Bibliography"/>
        <w:rPr>
          <w:rFonts w:ascii="Calibri" w:hAnsi="Calibri" w:cs="Calibri"/>
        </w:rPr>
      </w:pPr>
      <w:r w:rsidRPr="002E07B9">
        <w:rPr>
          <w:rFonts w:ascii="Calibri" w:hAnsi="Calibri" w:cs="Calibri"/>
        </w:rPr>
        <w:lastRenderedPageBreak/>
        <w:t>Baldock, J.A., Masiello, C.A., Gélinas, Y., Hedges, J.I., 2004. Cycling and composition of organic matter in terrestrial and marine ecosystems. Mar. Chem., New Approaches in Marine Organic Biogeochemistry: A Tribute to the Life and Science of John I. Hedges 92, 39–64. https://doi.org/10.1016/j.marchem.2004.06.016</w:t>
      </w:r>
    </w:p>
    <w:p w14:paraId="7FCCA768" w14:textId="77777777" w:rsidR="002E07B9" w:rsidRPr="002E07B9" w:rsidRDefault="002E07B9" w:rsidP="002E07B9">
      <w:pPr>
        <w:pStyle w:val="Bibliography"/>
        <w:rPr>
          <w:rFonts w:ascii="Calibri" w:hAnsi="Calibri" w:cs="Calibri"/>
        </w:rPr>
      </w:pPr>
      <w:r w:rsidRPr="002E07B9">
        <w:rPr>
          <w:rFonts w:ascii="Calibri" w:hAnsi="Calibri" w:cs="Calibri"/>
        </w:rPr>
        <w:t>Beidler, K.V., Phillips, R.P., Andrews, E., Maillard, F., Mushinski, R.M., Kennedy, P.G., 2020. Substrate quality drives fungal necromass decay and decomposer community structure under contrasting vegetation types. J. Ecol. 108, 1845–1859. https://doi.org/10.1111/1365-2745.13385</w:t>
      </w:r>
    </w:p>
    <w:p w14:paraId="693F3106" w14:textId="77777777" w:rsidR="002E07B9" w:rsidRPr="002E07B9" w:rsidRDefault="002E07B9" w:rsidP="002E07B9">
      <w:pPr>
        <w:pStyle w:val="Bibliography"/>
        <w:rPr>
          <w:rFonts w:ascii="Calibri" w:hAnsi="Calibri" w:cs="Calibri"/>
        </w:rPr>
      </w:pPr>
      <w:r w:rsidRPr="002E07B9">
        <w:rPr>
          <w:rFonts w:ascii="Calibri" w:hAnsi="Calibri" w:cs="Calibri"/>
        </w:rPr>
        <w:t>Bonanomi, G, Gaglione, S., Incerti, G., Zoina, A., 2013. Biochemical quality of organic amendments affects soil fungistasis. Appl. SOIL Ecol. 72, 135–142. https://doi.org/10.1016/j.apsoil.2013.06.007</w:t>
      </w:r>
    </w:p>
    <w:p w14:paraId="384890EA" w14:textId="77777777" w:rsidR="002E07B9" w:rsidRPr="002E07B9" w:rsidRDefault="002E07B9" w:rsidP="002E07B9">
      <w:pPr>
        <w:pStyle w:val="Bibliography"/>
        <w:rPr>
          <w:rFonts w:ascii="Calibri" w:hAnsi="Calibri" w:cs="Calibri"/>
        </w:rPr>
      </w:pPr>
      <w:r w:rsidRPr="002E07B9">
        <w:rPr>
          <w:rFonts w:ascii="Calibri" w:hAnsi="Calibri" w:cs="Calibri"/>
        </w:rPr>
        <w:t>Bonanomi, G., Incerti, G., Barile, E., Capodilupo, M., Antignani, V., Mingo, A., Lanzotti, V., Scala, F., Mazzoleni, S., 2011. Phytotoxicity, not nitrogen immobilization, explains plant litter inhibitory effects: evidence from solid-state C-13 NMR spectroscopy. NEW Phytol. 191, 1018–1030. https://doi.org/10.1111/j.1469-8137.2011.03765.x</w:t>
      </w:r>
    </w:p>
    <w:p w14:paraId="52EC43C3" w14:textId="77777777" w:rsidR="002E07B9" w:rsidRPr="002E07B9" w:rsidRDefault="002E07B9" w:rsidP="002E07B9">
      <w:pPr>
        <w:pStyle w:val="Bibliography"/>
        <w:rPr>
          <w:rFonts w:ascii="Calibri" w:hAnsi="Calibri" w:cs="Calibri"/>
        </w:rPr>
      </w:pPr>
      <w:r w:rsidRPr="002E07B9">
        <w:rPr>
          <w:rFonts w:ascii="Calibri" w:hAnsi="Calibri" w:cs="Calibri"/>
        </w:rPr>
        <w:t>Bonanomi, G., Incerti, G., Giannino, F., Mingo, A., Lanzotti, V., Mazzoleni, S., 2013. Litter quality assessed by solid state 13C NMR spectroscopy predicts decay rate better than C/N and Lignin/N ratios. Soil Biol. Biochem. 56, 40–48. https://doi.org/10.1016/j.soilbio.2012.03.003</w:t>
      </w:r>
    </w:p>
    <w:p w14:paraId="4CF0791D" w14:textId="77777777" w:rsidR="002E07B9" w:rsidRPr="002E07B9" w:rsidRDefault="002E07B9" w:rsidP="002E07B9">
      <w:pPr>
        <w:pStyle w:val="Bibliography"/>
        <w:rPr>
          <w:rFonts w:ascii="Calibri" w:hAnsi="Calibri" w:cs="Calibri"/>
        </w:rPr>
      </w:pPr>
      <w:r w:rsidRPr="002E07B9">
        <w:rPr>
          <w:rFonts w:ascii="Calibri" w:hAnsi="Calibri" w:cs="Calibri"/>
        </w:rPr>
        <w:t>Boye, K., Noël, V., Tfaily, M.M., Bone, S.E., Williams, K.H., Bargar, J.R., Fendorf, S., 2017. Thermodynamically controlled preservation of organic carbon in floodplains. Nat. Geosci. 10, 415–419. https://doi.org/10.1038/ngeo2940</w:t>
      </w:r>
    </w:p>
    <w:p w14:paraId="40632F3E" w14:textId="77777777" w:rsidR="002E07B9" w:rsidRPr="002E07B9" w:rsidRDefault="002E07B9" w:rsidP="002E07B9">
      <w:pPr>
        <w:pStyle w:val="Bibliography"/>
        <w:rPr>
          <w:rFonts w:ascii="Calibri" w:hAnsi="Calibri" w:cs="Calibri"/>
        </w:rPr>
      </w:pPr>
      <w:r w:rsidRPr="002E07B9">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381831F8" w14:textId="77777777" w:rsidR="002E07B9" w:rsidRPr="002E07B9" w:rsidRDefault="002E07B9" w:rsidP="002E07B9">
      <w:pPr>
        <w:pStyle w:val="Bibliography"/>
        <w:rPr>
          <w:rFonts w:ascii="Calibri" w:hAnsi="Calibri" w:cs="Calibri"/>
        </w:rPr>
      </w:pPr>
      <w:r w:rsidRPr="002E07B9">
        <w:rPr>
          <w:rFonts w:ascii="Calibri" w:hAnsi="Calibri" w:cs="Calibri"/>
        </w:rPr>
        <w:t>Chakrawal, A., Calabrese, S., Herrmann, A.M., Manzoni, S., 2022. Interacting Bioenergetic and Stoichiometric Controls on Microbial Growth. Front. Microbiol. 13.</w:t>
      </w:r>
    </w:p>
    <w:p w14:paraId="1341C5C6" w14:textId="77777777" w:rsidR="002E07B9" w:rsidRPr="002E07B9" w:rsidRDefault="002E07B9" w:rsidP="002E07B9">
      <w:pPr>
        <w:pStyle w:val="Bibliography"/>
        <w:rPr>
          <w:rFonts w:ascii="Calibri" w:hAnsi="Calibri" w:cs="Calibri"/>
        </w:rPr>
      </w:pPr>
      <w:r w:rsidRPr="002E07B9">
        <w:rPr>
          <w:rFonts w:ascii="Calibri" w:hAnsi="Calibri" w:cs="Calibri"/>
        </w:rPr>
        <w:t>Chakrawal, A., Lindahl, B.D., Manzoni, S., 2024. Modelling optimal ligninolytic activity during plant litter decomposition. New Phytol. n/a. https://doi.org/10.1111/nph.19572</w:t>
      </w:r>
    </w:p>
    <w:p w14:paraId="5D4CE5C4" w14:textId="77777777" w:rsidR="002E07B9" w:rsidRPr="002E07B9" w:rsidRDefault="002E07B9" w:rsidP="002E07B9">
      <w:pPr>
        <w:pStyle w:val="Bibliography"/>
        <w:rPr>
          <w:rFonts w:ascii="Calibri" w:hAnsi="Calibri" w:cs="Calibri"/>
        </w:rPr>
      </w:pPr>
      <w:r w:rsidRPr="002E07B9">
        <w:rPr>
          <w:rFonts w:ascii="Calibri" w:hAnsi="Calibri" w:cs="Calibri"/>
        </w:rPr>
        <w:t>del Cerro, C., Erickson, E., Dong, T., Wong, A.R., Eder, E.K., Purvine, S.O., Mitchell, H.D., Weitz, K.K., Markillie, L.M., Burnet, M.C., Hoyt, D.W., Chu, R.K., Cheng, J.-F., Ramirez, K.J., Katahira, R., Xiong, W., Himmel, M.E., Subramanian, V., Linger, J.G., Salvachúa, D., 2021. Intracellular pathways for lignin catabolism in white-rot fungi. Proc. Natl. Acad. Sci. 118, e2017381118. https://doi.org/10.1073/pnas.2017381118</w:t>
      </w:r>
    </w:p>
    <w:p w14:paraId="6A1769D1" w14:textId="77777777" w:rsidR="002E07B9" w:rsidRPr="002E07B9" w:rsidRDefault="002E07B9" w:rsidP="002E07B9">
      <w:pPr>
        <w:pStyle w:val="Bibliography"/>
        <w:rPr>
          <w:rFonts w:ascii="Calibri" w:hAnsi="Calibri" w:cs="Calibri"/>
        </w:rPr>
      </w:pPr>
      <w:r w:rsidRPr="002E07B9">
        <w:rPr>
          <w:rFonts w:ascii="Calibri" w:hAnsi="Calibri" w:cs="Calibri"/>
        </w:rPr>
        <w:t>Dignac, M.-F., Kögel-Knabner, I., Michel, K., Matzner, E., Knicker, H., 2002. Chemistry of soil organic matter as related to C : N in Norway spruce forest (Picea abies(L.) Karst.) floors and mineral soils. J. Plant Nutr. Soil Sci. 165, 281–289. https://doi.org/10.1002/1522-2624(200206)165:3&lt;281::AID-JPLN281&gt;3.0.CO;2-A</w:t>
      </w:r>
    </w:p>
    <w:p w14:paraId="1F435A0F" w14:textId="77777777" w:rsidR="002E07B9" w:rsidRPr="002E07B9" w:rsidRDefault="002E07B9" w:rsidP="002E07B9">
      <w:pPr>
        <w:pStyle w:val="Bibliography"/>
        <w:rPr>
          <w:rFonts w:ascii="Calibri" w:hAnsi="Calibri" w:cs="Calibri"/>
        </w:rPr>
      </w:pPr>
      <w:r w:rsidRPr="002E07B9">
        <w:rPr>
          <w:rFonts w:ascii="Calibri" w:hAnsi="Calibri" w:cs="Calibri"/>
        </w:rPr>
        <w:t>Ding, Y., Shi, Z., Ye, Q., Liang, Y., Liu, M., Dang, Z., Wang, Y., Liu, C., 2020. Chemodiversity of Soil Dissolved Organic Matter. Environ. Sci. Technol. 54, 6174–6184. https://doi.org/10.1021/acs.est.0c01136</w:t>
      </w:r>
    </w:p>
    <w:p w14:paraId="75E2B0D6" w14:textId="77777777" w:rsidR="002E07B9" w:rsidRPr="002E07B9" w:rsidRDefault="002E07B9" w:rsidP="002E07B9">
      <w:pPr>
        <w:pStyle w:val="Bibliography"/>
        <w:rPr>
          <w:rFonts w:ascii="Calibri" w:hAnsi="Calibri" w:cs="Calibri"/>
        </w:rPr>
      </w:pPr>
      <w:r w:rsidRPr="002E07B9">
        <w:rPr>
          <w:rFonts w:ascii="Calibri" w:hAnsi="Calibri" w:cs="Calibri"/>
        </w:rPr>
        <w:t>Hall, S.J., Ye, C., Weintraub, S.R., Hockaday, W.C., 2020. Molecular trade-offs in soil organic carbon composition at continental scale. Nat. Geosci. 13, 687–692. https://doi.org/10.1038/s41561-020-0634-x</w:t>
      </w:r>
    </w:p>
    <w:p w14:paraId="14A6F536" w14:textId="77777777" w:rsidR="002E07B9" w:rsidRPr="002E07B9" w:rsidRDefault="002E07B9" w:rsidP="002E07B9">
      <w:pPr>
        <w:pStyle w:val="Bibliography"/>
        <w:rPr>
          <w:rFonts w:ascii="Calibri" w:hAnsi="Calibri" w:cs="Calibri"/>
        </w:rPr>
      </w:pPr>
      <w:r w:rsidRPr="002E07B9">
        <w:rPr>
          <w:rFonts w:ascii="Calibri" w:hAnsi="Calibri" w:cs="Calibri"/>
        </w:rPr>
        <w:t>Hedges, J.I., Baldock, J.A., Gélinas, Y., Lee, C., Peterson, M.L., Wakeham, S.G., 2002. The biochemical and elemental compositions of marine plankton: A NMR perspective. Mar. Chem. 78, 47–63. https://doi.org/10.1016/S0304-4203(02)00009-9</w:t>
      </w:r>
    </w:p>
    <w:p w14:paraId="6419C8A5" w14:textId="77777777" w:rsidR="002E07B9" w:rsidRPr="002E07B9" w:rsidRDefault="002E07B9" w:rsidP="002E07B9">
      <w:pPr>
        <w:pStyle w:val="Bibliography"/>
        <w:rPr>
          <w:rFonts w:ascii="Calibri" w:hAnsi="Calibri" w:cs="Calibri"/>
        </w:rPr>
      </w:pPr>
      <w:r w:rsidRPr="002E07B9">
        <w:rPr>
          <w:rFonts w:ascii="Calibri" w:hAnsi="Calibri" w:cs="Calibri"/>
        </w:rPr>
        <w:lastRenderedPageBreak/>
        <w:t>Knicker, H., Lüdemann, H.-D., 1995. N-15 and C-13 CPMAS and solution NMR studies of N-15 enriched plant material during 600 days of microbial degradation. Org. Geochem. 23, 329–341. https://doi.org/10.1016/0146-6380(95)00007-2</w:t>
      </w:r>
    </w:p>
    <w:p w14:paraId="4C334C57" w14:textId="77777777" w:rsidR="002E07B9" w:rsidRPr="002E07B9" w:rsidRDefault="002E07B9" w:rsidP="002E07B9">
      <w:pPr>
        <w:pStyle w:val="Bibliography"/>
        <w:rPr>
          <w:rFonts w:ascii="Calibri" w:hAnsi="Calibri" w:cs="Calibri"/>
        </w:rPr>
      </w:pPr>
      <w:r w:rsidRPr="002E07B9">
        <w:rPr>
          <w:rFonts w:ascii="Calibri" w:hAnsi="Calibri" w:cs="Calibri"/>
        </w:rPr>
        <w:t>Kögel-Knabner, I., 2002. The macromolecular organic composition of plant and microbial residues as inputs to soil organic matter. Soil Biol. Biochem. 34, 139–162. https://doi.org/10.1016/S0038-0717(01)00158-4</w:t>
      </w:r>
    </w:p>
    <w:p w14:paraId="67047CBF" w14:textId="77777777" w:rsidR="002E07B9" w:rsidRPr="002E07B9" w:rsidRDefault="002E07B9" w:rsidP="002E07B9">
      <w:pPr>
        <w:pStyle w:val="Bibliography"/>
        <w:rPr>
          <w:rFonts w:ascii="Calibri" w:hAnsi="Calibri" w:cs="Calibri"/>
        </w:rPr>
      </w:pPr>
      <w:r w:rsidRPr="002E07B9">
        <w:rPr>
          <w:rFonts w:ascii="Calibri" w:hAnsi="Calibri" w:cs="Calibri"/>
        </w:rPr>
        <w:t>Manzoni, S., Chakrawal, A., Spohn, M., Lindahl, B.D., 2021. Modeling Microbial Adaptations to Nutrient Limitation During Litter Decomposition. Front. For. Glob. Change 4. https://doi.org/10.3389/ffgc.2021.686945</w:t>
      </w:r>
    </w:p>
    <w:p w14:paraId="32328EBE" w14:textId="77777777" w:rsidR="002E07B9" w:rsidRPr="002E07B9" w:rsidRDefault="002E07B9" w:rsidP="002E07B9">
      <w:pPr>
        <w:pStyle w:val="Bibliography"/>
        <w:rPr>
          <w:rFonts w:ascii="Calibri" w:hAnsi="Calibri" w:cs="Calibri"/>
        </w:rPr>
      </w:pPr>
      <w:r w:rsidRPr="002E07B9">
        <w:rPr>
          <w:rFonts w:ascii="Calibri" w:hAnsi="Calibri" w:cs="Calibri"/>
        </w:rPr>
        <w:t>Mathers, N.J., Jalota, R.K., Dalal, R.C., Boyd, S.E., 2007. 13C-NMR analysis of decomposing litter and fine roots in the semi-arid Mulga Lands of southern Queensland. Soil Biol. Biochem. 39, 993–1006. https://doi.org/10.1016/j.soilbio.2006.11.009</w:t>
      </w:r>
    </w:p>
    <w:p w14:paraId="589AE351" w14:textId="77777777" w:rsidR="002E07B9" w:rsidRPr="002E07B9" w:rsidRDefault="002E07B9" w:rsidP="002E07B9">
      <w:pPr>
        <w:pStyle w:val="Bibliography"/>
        <w:rPr>
          <w:rFonts w:ascii="Calibri" w:hAnsi="Calibri" w:cs="Calibri"/>
        </w:rPr>
      </w:pPr>
      <w:r w:rsidRPr="002E07B9">
        <w:rPr>
          <w:rFonts w:ascii="Calibri" w:hAnsi="Calibri" w:cs="Calibri"/>
        </w:rPr>
        <w:t>Mattila, H., Österman-Udd, J., Mali, T., Lundell, T., 2022. Basidiomycota Fungi and ROS: Genomic Perspective on Key Enzymes Involved in Generation and Mitigation of Reactive Oxygen Species. Front. Fungal Biol. 3.</w:t>
      </w:r>
    </w:p>
    <w:p w14:paraId="490F8187" w14:textId="77777777" w:rsidR="002E07B9" w:rsidRPr="002E07B9" w:rsidRDefault="002E07B9" w:rsidP="002E07B9">
      <w:pPr>
        <w:pStyle w:val="Bibliography"/>
        <w:rPr>
          <w:rFonts w:ascii="Calibri" w:hAnsi="Calibri" w:cs="Calibri"/>
        </w:rPr>
      </w:pPr>
      <w:r w:rsidRPr="002E07B9">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72E8EF7B" w14:textId="77777777" w:rsidR="002E07B9" w:rsidRPr="002E07B9" w:rsidRDefault="002E07B9" w:rsidP="002E07B9">
      <w:pPr>
        <w:pStyle w:val="Bibliography"/>
        <w:rPr>
          <w:rFonts w:ascii="Calibri" w:hAnsi="Calibri" w:cs="Calibri"/>
        </w:rPr>
      </w:pPr>
      <w:r w:rsidRPr="002E07B9">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6D3840E9" w14:textId="77777777" w:rsidR="002E07B9" w:rsidRPr="002E07B9" w:rsidRDefault="002E07B9" w:rsidP="002E07B9">
      <w:pPr>
        <w:pStyle w:val="Bibliography"/>
        <w:rPr>
          <w:rFonts w:ascii="Calibri" w:hAnsi="Calibri" w:cs="Calibri"/>
        </w:rPr>
      </w:pPr>
      <w:r w:rsidRPr="002E07B9">
        <w:rPr>
          <w:rFonts w:ascii="Calibri" w:hAnsi="Calibri" w:cs="Calibri"/>
        </w:rPr>
        <w:t>Normand, A.E., Turner, B.L., Lamit, L.J., Smith, A.N., Baiser, B., Clark, M.W., Hazlett, C., Kane, E.S., Lilleskov, E., Long, J.R., Grover, S.P., Reddy, K.R., 2021. Organic Matter Chemistry Drives Carbon Dioxide Production of Peatlands. Geophys. Res. Lett. 48, e2021GL093392. https://doi.org/10.1029/2021GL093392</w:t>
      </w:r>
    </w:p>
    <w:p w14:paraId="221F14F8" w14:textId="77777777" w:rsidR="002E07B9" w:rsidRPr="002E07B9" w:rsidRDefault="002E07B9" w:rsidP="002E07B9">
      <w:pPr>
        <w:pStyle w:val="Bibliography"/>
        <w:rPr>
          <w:rFonts w:ascii="Calibri" w:hAnsi="Calibri" w:cs="Calibri"/>
        </w:rPr>
      </w:pPr>
      <w:r w:rsidRPr="002E07B9">
        <w:rPr>
          <w:rFonts w:ascii="Calibri" w:hAnsi="Calibri" w:cs="Calibri"/>
        </w:rPr>
        <w:t>Preston, C., Trofymow, J., 2015. The chemistry of some foliar litters and their sequential proximate analysis fractions. BIOGEOCHEMISTRY 126, 197–209. https://doi.org/10.1007/s10533-015-0152-x</w:t>
      </w:r>
    </w:p>
    <w:p w14:paraId="1D743E58" w14:textId="77777777" w:rsidR="002E07B9" w:rsidRPr="002E07B9" w:rsidRDefault="002E07B9" w:rsidP="002E07B9">
      <w:pPr>
        <w:pStyle w:val="Bibliography"/>
        <w:rPr>
          <w:rFonts w:ascii="Calibri" w:hAnsi="Calibri" w:cs="Calibri"/>
        </w:rPr>
      </w:pPr>
      <w:r w:rsidRPr="002E07B9">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0F887E0E" w14:textId="77777777" w:rsidR="002E07B9" w:rsidRPr="002E07B9" w:rsidRDefault="002E07B9" w:rsidP="002E07B9">
      <w:pPr>
        <w:pStyle w:val="Bibliography"/>
        <w:rPr>
          <w:rFonts w:ascii="Calibri" w:hAnsi="Calibri" w:cs="Calibri"/>
        </w:rPr>
      </w:pPr>
      <w:r w:rsidRPr="002E07B9">
        <w:rPr>
          <w:rFonts w:ascii="Calibri" w:hAnsi="Calibri" w:cs="Calibri"/>
        </w:rPr>
        <w:t>PRESTON, C.M., SHIPITALO, S.-E., DUDLEY, R.L., FYFE, C.A., MATHUR, S.P., LEVESQUE, M., 1987. Comparison of 13c cpmas nmr and chemical techniques for measuring the degree of decomposition in virgin and cultivated peat profiles. Can. J. Soil Sci. 67, 187–198. https://doi.org/10.4141/cjss87-016</w:t>
      </w:r>
    </w:p>
    <w:p w14:paraId="02588886" w14:textId="77777777" w:rsidR="002E07B9" w:rsidRPr="002E07B9" w:rsidRDefault="002E07B9" w:rsidP="002E07B9">
      <w:pPr>
        <w:pStyle w:val="Bibliography"/>
        <w:rPr>
          <w:rFonts w:ascii="Calibri" w:hAnsi="Calibri" w:cs="Calibri"/>
        </w:rPr>
      </w:pPr>
      <w:r w:rsidRPr="002E07B9">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197A4151" w14:textId="77777777" w:rsidR="002E07B9" w:rsidRPr="002E07B9" w:rsidRDefault="002E07B9" w:rsidP="002E07B9">
      <w:pPr>
        <w:pStyle w:val="Bibliography"/>
        <w:rPr>
          <w:rFonts w:ascii="Calibri" w:hAnsi="Calibri" w:cs="Calibri"/>
        </w:rPr>
      </w:pPr>
      <w:r w:rsidRPr="002E07B9">
        <w:rPr>
          <w:rFonts w:ascii="Calibri" w:hAnsi="Calibri" w:cs="Calibri"/>
        </w:rPr>
        <w:t>Rovira, P., Kurz-Besson, C., Coûteaux, M.-M., Ramón Vallejo, V., 2008. Changes in litter properties during decomposition: A study by differential thermogravimetry and scanning calorimetry. Soil Biol. Biochem. 40, 172–185. https://doi.org/10.1016/j.soilbio.2007.07.021</w:t>
      </w:r>
    </w:p>
    <w:p w14:paraId="02288298" w14:textId="77777777" w:rsidR="002E07B9" w:rsidRPr="002E07B9" w:rsidRDefault="002E07B9" w:rsidP="002E07B9">
      <w:pPr>
        <w:pStyle w:val="Bibliography"/>
        <w:rPr>
          <w:rFonts w:ascii="Calibri" w:hAnsi="Calibri" w:cs="Calibri"/>
        </w:rPr>
      </w:pPr>
      <w:r w:rsidRPr="002E07B9">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6726B43E" w14:textId="77777777" w:rsidR="002E07B9" w:rsidRPr="002E07B9" w:rsidRDefault="002E07B9" w:rsidP="002E07B9">
      <w:pPr>
        <w:pStyle w:val="Bibliography"/>
        <w:rPr>
          <w:rFonts w:ascii="Calibri" w:hAnsi="Calibri" w:cs="Calibri"/>
        </w:rPr>
      </w:pPr>
      <w:r w:rsidRPr="002E07B9">
        <w:rPr>
          <w:rFonts w:ascii="Calibri" w:hAnsi="Calibri" w:cs="Calibri"/>
        </w:rPr>
        <w:t>Shimizu, M., Yuda, N., Nakamura, T., Tanaka, H., Wariishi, H., 2005. Metabolic regulation at the tricarboxylic acid and glyoxylate cycles of the lignin-degrading basidiomycetePhanerochaete chrysosporium against exogenous addition of vanillin. PROTEOMICS 5, 3919–3931. https://doi.org/10.1002/pmic.200401251</w:t>
      </w:r>
    </w:p>
    <w:p w14:paraId="52DDA31D" w14:textId="77777777" w:rsidR="002E07B9" w:rsidRPr="002E07B9" w:rsidRDefault="002E07B9" w:rsidP="002E07B9">
      <w:pPr>
        <w:pStyle w:val="Bibliography"/>
        <w:rPr>
          <w:rFonts w:ascii="Calibri" w:hAnsi="Calibri" w:cs="Calibri"/>
        </w:rPr>
      </w:pPr>
      <w:r w:rsidRPr="002E07B9">
        <w:rPr>
          <w:rFonts w:ascii="Calibri" w:hAnsi="Calibri" w:cs="Calibri"/>
        </w:rPr>
        <w:lastRenderedPageBreak/>
        <w:t>Wang, H., Liu, S., Wang, J., Shi, Z., Lu, L., Guo, W., Jia, H., Cai, D., 2013. Dynamics and speciation of organic carbon during decomposition of leaf litter and fine roots in four subtropical plantations of China. For. Ecol. Manag. 300, 43–52. https://doi.org/10.1016/j.foreco.2012.12.015</w:t>
      </w:r>
    </w:p>
    <w:p w14:paraId="1BC7724B" w14:textId="77777777" w:rsidR="002E07B9" w:rsidRPr="002E07B9" w:rsidRDefault="002E07B9" w:rsidP="002E07B9">
      <w:pPr>
        <w:pStyle w:val="Bibliography"/>
        <w:rPr>
          <w:rFonts w:ascii="Calibri" w:hAnsi="Calibri" w:cs="Calibri"/>
        </w:rPr>
      </w:pPr>
      <w:r w:rsidRPr="002E07B9">
        <w:rPr>
          <w:rFonts w:ascii="Calibri" w:hAnsi="Calibri" w:cs="Calibri"/>
        </w:rPr>
        <w:t>Wang, Y., Zheng, J., Boyd, S., Xu, Z., Zhou, Q., 2019. Effects of litter quality and quantity on chemical changes during eucalyptus litter decomposition in subtropical Australia. PLANT SOIL 442, 65–78. https://doi.org/10.1007/s11104-019-04162-2</w:t>
      </w:r>
    </w:p>
    <w:p w14:paraId="4D786A28" w14:textId="77777777" w:rsidR="002E07B9" w:rsidRPr="002E07B9" w:rsidRDefault="002E07B9" w:rsidP="002E07B9">
      <w:pPr>
        <w:pStyle w:val="Bibliography"/>
        <w:rPr>
          <w:rFonts w:ascii="Calibri" w:hAnsi="Calibri" w:cs="Calibri"/>
        </w:rPr>
      </w:pPr>
      <w:r w:rsidRPr="002E07B9">
        <w:rPr>
          <w:rFonts w:ascii="Calibri" w:hAnsi="Calibri" w:cs="Calibri"/>
        </w:rPr>
        <w:t>Wutzler, T., Zaehle, S., Schrumpf, M., Ahrens, B., Reichstein, M., 2017. Adaptation of microbial resource allocation affects modelled long term soil organic matter and nutrient cycling. Soil Biol. Biochem. 115, 322–336. https://doi.org/10.1016/j.soilbio.2017.08.031</w:t>
      </w:r>
    </w:p>
    <w:p w14:paraId="75D42C3D" w14:textId="7A4B12FB" w:rsidR="00470F2C" w:rsidRPr="00575E6F" w:rsidRDefault="00D65931" w:rsidP="00575E6F">
      <w:r>
        <w:fldChar w:fldCharType="end"/>
      </w:r>
    </w:p>
    <w:p w14:paraId="54B72F45" w14:textId="159D8923" w:rsidR="004C6E15" w:rsidRDefault="00FB280E" w:rsidP="00DF74C9">
      <w:pPr>
        <w:pStyle w:val="Heading1"/>
      </w:pPr>
      <w:r>
        <w:t>Supplementary</w:t>
      </w:r>
      <w:r w:rsidR="007C5CA0">
        <w:t xml:space="preserve"> information</w:t>
      </w:r>
    </w:p>
    <w:p w14:paraId="20976975" w14:textId="77777777" w:rsidR="00D92748" w:rsidRDefault="00D92748" w:rsidP="00D92748">
      <w:pPr>
        <w:keepNext/>
      </w:pPr>
      <w:r>
        <w:rPr>
          <w:noProof/>
        </w:rPr>
        <w:drawing>
          <wp:inline distT="0" distB="0" distL="0" distR="0" wp14:anchorId="1F03828E" wp14:editId="5864E824">
            <wp:extent cx="5257178" cy="3045125"/>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12"/>
                    <a:stretch/>
                  </pic:blipFill>
                  <pic:spPr bwMode="auto">
                    <a:xfrm>
                      <a:off x="0" y="0"/>
                      <a:ext cx="5283226" cy="3060213"/>
                    </a:xfrm>
                    <a:prstGeom prst="rect">
                      <a:avLst/>
                    </a:prstGeom>
                    <a:noFill/>
                    <a:ln>
                      <a:noFill/>
                    </a:ln>
                    <a:extLst>
                      <a:ext uri="{53640926-AAD7-44D8-BBD7-CCE9431645EC}">
                        <a14:shadowObscured xmlns:a14="http://schemas.microsoft.com/office/drawing/2010/main"/>
                      </a:ext>
                    </a:extLst>
                  </pic:spPr>
                </pic:pic>
              </a:graphicData>
            </a:graphic>
          </wp:inline>
        </w:drawing>
      </w:r>
    </w:p>
    <w:p w14:paraId="198EBCDD" w14:textId="27385964" w:rsidR="009E7FD2" w:rsidRPr="000E2503" w:rsidRDefault="00D92748" w:rsidP="000E2503">
      <w:pPr>
        <w:pStyle w:val="Caption"/>
      </w:pPr>
      <w:r w:rsidRPr="000E2503">
        <w:t xml:space="preserve">Figure </w:t>
      </w:r>
      <w:r>
        <w:fldChar w:fldCharType="begin"/>
      </w:r>
      <w:r>
        <w:instrText>SEQ Figure \* ARABIC</w:instrText>
      </w:r>
      <w:r>
        <w:fldChar w:fldCharType="separate"/>
      </w:r>
      <w:r w:rsidR="006166F0">
        <w:rPr>
          <w:noProof/>
        </w:rPr>
        <w:t>10</w:t>
      </w:r>
      <w:r>
        <w:fldChar w:fldCharType="end"/>
      </w:r>
      <w:r w:rsidRPr="000E2503">
        <w:t>: Geolocation</w:t>
      </w:r>
      <w:r w:rsidR="00DF66D1" w:rsidRPr="000E2503">
        <w:t>s</w:t>
      </w:r>
      <w:r w:rsidRPr="000E2503">
        <w:t xml:space="preserve"> of </w:t>
      </w:r>
      <w:r w:rsidR="00F97853" w:rsidRPr="000E2503">
        <w:t>litter bag incubation sites</w:t>
      </w:r>
    </w:p>
    <w:p w14:paraId="47973D47" w14:textId="28CEF0D4" w:rsidR="003617C0" w:rsidRDefault="003617C0" w:rsidP="004C6E15">
      <w:r>
        <w:t>Add figure on performance of molecular mixing model</w:t>
      </w:r>
    </w:p>
    <w:p w14:paraId="1D77B547" w14:textId="0594D96A" w:rsidR="00534D63" w:rsidRDefault="002B0509" w:rsidP="004C6E15">
      <w:r>
        <w:t>Scatter plot</w:t>
      </w:r>
      <w:r w:rsidR="00534D63">
        <w:t xml:space="preserve"> of </w:t>
      </w:r>
      <w:r w:rsidR="009714ED">
        <w:t>response and predictors</w:t>
      </w:r>
    </w:p>
    <w:p w14:paraId="4B665E5E" w14:textId="77777777" w:rsidR="003D0865" w:rsidRDefault="003D0865" w:rsidP="004C6E15"/>
    <w:p w14:paraId="611A45E3" w14:textId="25F82DD5" w:rsidR="00534D63" w:rsidRDefault="009E7713" w:rsidP="004C6E15">
      <w:r>
        <w:rPr>
          <w:noProof/>
        </w:rPr>
        <w:lastRenderedPageBreak/>
        <w:drawing>
          <wp:inline distT="0" distB="0" distL="0" distR="0" wp14:anchorId="3D02FCA7" wp14:editId="3A8F9D1B">
            <wp:extent cx="5943600" cy="7630795"/>
            <wp:effectExtent l="0" t="0" r="0" b="825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7630795"/>
                    </a:xfrm>
                    <a:prstGeom prst="rect">
                      <a:avLst/>
                    </a:prstGeom>
                  </pic:spPr>
                </pic:pic>
              </a:graphicData>
            </a:graphic>
          </wp:inline>
        </w:drawing>
      </w:r>
    </w:p>
    <w:p w14:paraId="69E76BB8" w14:textId="6D65BAD4" w:rsidR="00E0133E" w:rsidRDefault="00E0133E" w:rsidP="00E0133E">
      <w:pPr>
        <w:keepNext/>
      </w:pPr>
      <w:r>
        <w:t xml:space="preserve">Figure </w:t>
      </w:r>
      <w:r>
        <w:fldChar w:fldCharType="begin"/>
      </w:r>
      <w:r>
        <w:instrText>SEQ Figure \* ARABIC</w:instrText>
      </w:r>
      <w:r>
        <w:fldChar w:fldCharType="separate"/>
      </w:r>
      <w:r w:rsidR="006166F0">
        <w:rPr>
          <w:noProof/>
        </w:rPr>
        <w:t>11</w:t>
      </w:r>
      <w:r>
        <w:fldChar w:fldCharType="end"/>
      </w:r>
      <w:r>
        <w:t xml:space="preserve"> Comparison of modeled (different line styles) and observed (circles) changes in five litter pools (carbohydrate, protein, lignin, lipid, and carbonyl) for various litter samples compiled from </w:t>
      </w:r>
      <w:r w:rsidRPr="003D780B">
        <w:rPr>
          <w:rFonts w:ascii="Calibri" w:hAnsi="Calibri" w:cs="Calibri"/>
        </w:rPr>
        <w:t xml:space="preserve">Bonanomi et </w:t>
      </w:r>
      <w:r w:rsidRPr="003D780B">
        <w:rPr>
          <w:rFonts w:ascii="Calibri" w:hAnsi="Calibri" w:cs="Calibri"/>
        </w:rPr>
        <w:lastRenderedPageBreak/>
        <w:t>al.</w:t>
      </w:r>
      <w:r>
        <w:rPr>
          <w:rFonts w:ascii="Calibri" w:hAnsi="Calibri" w:cs="Calibri"/>
        </w:rPr>
        <w:t xml:space="preserve"> </w:t>
      </w:r>
      <w:r>
        <w:fldChar w:fldCharType="begin"/>
      </w:r>
      <w:r>
        <w:instrText xml:space="preserve"> ADDIN ZOTERO_ITEM CSL_CITATION {"citationID":"uZoBBaIq","properties":{"formattedCitation":"(2011; 2013)","plainCitation":"(2011; 2013)","noteIndex":0},"citationItems":[{"id":38,"uris":["http://zotero.org/users/5408042/items/TLMRU4H2"],"itemData":{"id":38,"type":"article-journal","abstract":"Soilborne plant pathogens are among the most important limiting factors for the productivity of agro-ecosystems. Identifying reliable and effective control methods is crucial for efficient biological control. Soil fungistasis is the capability of soils to inhibit the germination and growth of soil-borne fungi in presence of optimal abiotic conditions. The aim of this study is to clarify the relationships between soil amendments with plant residues spanning a wide variety of biochemical quality and soil fungistasis. Microcosms experiments were performed with 42 different plant residues and the effect on soil fungistasis was assessed by using four different fungi (Aspergillus niger, Botrytis cinerea, Pyrenochaeta lycoperici and Trichoderma harzianum). We measured soil respiration and FDA enzymatic activity and compared classic litter proximate chemical analysis with C-13-CPMAS NMR spectroscopy. Results showed that quality of organic amendments is a major controlling factor of soil fungistasis. The dramatic relief of soil fungistasis when soil was amended with lignin poor, but labile C rich, substrates gives strong support to the competition-based hypothesis. The positive correlation between soil respiration and fungal growth further supports the competition hypothesis. Finally, C-13 NMR results showed a relationship between soil fungistasis and the biochemical quality of plant residues, and provided a quantitative assessment of the time required for fungistasis restoration after organic materials application. (C) 2013 Elsevier B.V. All rights reserved.","archive_location":"WOS:000326007300017","container-title":"APPLIED SOIL ECOLOGY","DOI":"10.1016/j.apsoil.2013.06.007","page":"135-142","title":"Biochemical quality of organic amendments affects soil fungistasis","volume":"72","author":[{"family":"Bonanomi","given":"G"},{"family":"Gaglione","given":"SA"},{"family":"Incerti","given":"G"},{"family":"Zoina","given":"A"}],"issued":{"date-parts":[["2013",10]]}},"label":"page","suppress-author":true},{"id":2650,"uris":["http://zotero.org/users/5408042/items/MKX7K467"],"itemData":{"id":2650,"type":"article-journal","abstract":"Litter decomposition provides nutrients that sustain ecosystem productivity, but litter may also hamper root proliferation. The objectives of this work were to assess the inhibitory effect of litter decomposition on seedling growth and root proliferation; to study the role of nutrient immobilization and phytotoxicity; and to characterize decomposing litter by C-13 NMR spectroscopy.\nA litter-bag experiment was carried out for 180 d with 16 litter types. Litter inhibitory effects were assessed by two bioassays: seed germination and root proliferation bioassays. Activated carbon (C) and nutrient solutions were used to evaluate the effects of phytotoxic factors and nutrient immobilization.\nAn inhibitory effect was found for all species in the early phase of decomposition, followed by a decrease over time. The addition of activated C to litter removed this inhibition. No evidence of nutrient immobilization was found in the analysis of nitrogen dynamics. NMR revealed consistent chemical changes during decomposition, with a decrease in O-alkyl and an increase in alkyl and methoxyl C.\nSignificant correlations were found among inhibitory effects, the litter decay rate and indices derived from NMR. The results show that it is possible to predict litter inhibitory effects across a range of litter types on the basis of their chemical composition.","archive_location":"WOS:000293792400011","container-title":"NEW PHYTOLOGIST","DOI":"10.1111/j.1469-8137.2011.03765.x","issue":"4","page":"1018-1030","title":"Phytotoxicity, not nitrogen immobilization, explains plant litter inhibitory effects: evidence from solid-state C-13 NMR spectroscopy","volume":"191","author":[{"family":"Bonanomi","given":"G"},{"family":"Incerti","given":"G"},{"family":"Barile","given":"E"},{"family":"Capodilupo","given":"M"},{"family":"Antignani","given":"V"},{"family":"Mingo","given":"A"},{"family":"Lanzotti","given":"V"},{"family":"Scala","given":"F"},{"family":"Mazzoleni","given":"S"}],"issued":{"date-parts":[["2011"]]}},"label":"page","suppress-author":true}],"schema":"https://github.com/citation-style-language/schema/raw/master/csl-citation.json"} </w:instrText>
      </w:r>
      <w:r>
        <w:fldChar w:fldCharType="separate"/>
      </w:r>
      <w:r w:rsidRPr="006D3992">
        <w:rPr>
          <w:rFonts w:ascii="Calibri" w:hAnsi="Calibri" w:cs="Calibri"/>
        </w:rPr>
        <w:t>(2011; 2013)</w:t>
      </w:r>
      <w:r>
        <w:fldChar w:fldCharType="end"/>
      </w:r>
      <w:r>
        <w:t xml:space="preserve">. </w:t>
      </w:r>
      <w:r w:rsidR="00DB4607">
        <w:t xml:space="preserve">Different line styles are for four model variants. Model legends are the same as in </w:t>
      </w:r>
      <w:r w:rsidR="00DB4607">
        <w:rPr>
          <w:b/>
          <w:bCs/>
        </w:rPr>
        <w:fldChar w:fldCharType="begin"/>
      </w:r>
      <w:r w:rsidR="00DB4607">
        <w:instrText xml:space="preserve"> REF _Ref164634967 \h </w:instrText>
      </w:r>
      <w:r w:rsidR="00DB4607">
        <w:rPr>
          <w:b/>
          <w:bCs/>
        </w:rPr>
      </w:r>
      <w:r w:rsidR="00DB4607">
        <w:rPr>
          <w:b/>
          <w:bCs/>
        </w:rPr>
        <w:fldChar w:fldCharType="separate"/>
      </w:r>
      <w:r w:rsidR="00EB4E02">
        <w:t xml:space="preserve">Figure </w:t>
      </w:r>
      <w:r w:rsidR="00EB4E02">
        <w:rPr>
          <w:noProof/>
        </w:rPr>
        <w:t>3</w:t>
      </w:r>
      <w:r w:rsidR="00DB4607">
        <w:rPr>
          <w:b/>
          <w:bCs/>
        </w:rPr>
        <w:fldChar w:fldCharType="end"/>
      </w:r>
      <w:r w:rsidR="00DB4607">
        <w:rPr>
          <w:b/>
          <w:bCs/>
        </w:rPr>
        <w:t>.</w:t>
      </w:r>
    </w:p>
    <w:p w14:paraId="798D4FBB" w14:textId="77777777" w:rsidR="003617C0" w:rsidRDefault="003617C0" w:rsidP="004C6E15"/>
    <w:p w14:paraId="0E42B4CD" w14:textId="77777777" w:rsidR="005A7D31" w:rsidRDefault="006A57BF" w:rsidP="005A7D31">
      <w:pPr>
        <w:keepNext/>
      </w:pPr>
      <w:r>
        <w:rPr>
          <w:noProof/>
        </w:rPr>
        <w:drawing>
          <wp:inline distT="0" distB="0" distL="0" distR="0" wp14:anchorId="5D4B81C3" wp14:editId="1F69504E">
            <wp:extent cx="2809037" cy="2106778"/>
            <wp:effectExtent l="0" t="0" r="0" b="825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2813539" cy="2110155"/>
                    </a:xfrm>
                    <a:prstGeom prst="rect">
                      <a:avLst/>
                    </a:prstGeom>
                  </pic:spPr>
                </pic:pic>
              </a:graphicData>
            </a:graphic>
          </wp:inline>
        </w:drawing>
      </w:r>
    </w:p>
    <w:p w14:paraId="6DA9AF38" w14:textId="682BD608" w:rsidR="004C6E15" w:rsidRDefault="005A7D31" w:rsidP="000E2503">
      <w:pPr>
        <w:pStyle w:val="Caption"/>
      </w:pPr>
      <w:r>
        <w:t xml:space="preserve">Figure </w:t>
      </w:r>
      <w:r>
        <w:fldChar w:fldCharType="begin"/>
      </w:r>
      <w:r>
        <w:instrText>SEQ Figure \* ARABIC</w:instrText>
      </w:r>
      <w:r>
        <w:fldChar w:fldCharType="separate"/>
      </w:r>
      <w:r w:rsidR="006166F0">
        <w:rPr>
          <w:noProof/>
        </w:rPr>
        <w:t>12</w:t>
      </w:r>
      <w:r>
        <w:fldChar w:fldCharType="end"/>
      </w:r>
      <w:r>
        <w:t xml:space="preserve"> </w:t>
      </w:r>
      <w:proofErr w:type="spellStart"/>
      <w:r w:rsidRPr="00E42395">
        <w:t>collinearity_Residual_Bonanomi</w:t>
      </w:r>
      <w:proofErr w:type="spellEnd"/>
      <w:r w:rsidRPr="00E42395">
        <w:t xml:space="preserve"> et al 2011_P. </w:t>
      </w:r>
      <w:proofErr w:type="spellStart"/>
      <w:r w:rsidRPr="00E42395">
        <w:t>halepensis</w:t>
      </w:r>
      <w:proofErr w:type="spellEnd"/>
      <w:r w:rsidR="00E164BD">
        <w:t xml:space="preserve"> (rate constants identifiable)</w:t>
      </w:r>
    </w:p>
    <w:p w14:paraId="160EC357" w14:textId="77777777" w:rsidR="00686B50" w:rsidRDefault="00A77171" w:rsidP="00686B50">
      <w:pPr>
        <w:keepNext/>
      </w:pPr>
      <w:r>
        <w:rPr>
          <w:noProof/>
        </w:rPr>
        <w:drawing>
          <wp:inline distT="0" distB="0" distL="0" distR="0" wp14:anchorId="5769EBDF" wp14:editId="03E93A32">
            <wp:extent cx="3286962" cy="2465222"/>
            <wp:effectExtent l="0" t="0" r="889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3295243" cy="2471432"/>
                    </a:xfrm>
                    <a:prstGeom prst="rect">
                      <a:avLst/>
                    </a:prstGeom>
                  </pic:spPr>
                </pic:pic>
              </a:graphicData>
            </a:graphic>
          </wp:inline>
        </w:drawing>
      </w:r>
    </w:p>
    <w:p w14:paraId="11F9E1D8" w14:textId="45E82085" w:rsidR="00A77171" w:rsidRDefault="00686B50" w:rsidP="000E2503">
      <w:pPr>
        <w:pStyle w:val="Caption"/>
      </w:pPr>
      <w:r>
        <w:t xml:space="preserve">Figure </w:t>
      </w:r>
      <w:r>
        <w:fldChar w:fldCharType="begin"/>
      </w:r>
      <w:r>
        <w:instrText>SEQ Figure \* ARABIC</w:instrText>
      </w:r>
      <w:r>
        <w:fldChar w:fldCharType="separate"/>
      </w:r>
      <w:r w:rsidR="006166F0">
        <w:rPr>
          <w:noProof/>
        </w:rPr>
        <w:t>13</w:t>
      </w:r>
      <w:r>
        <w:fldChar w:fldCharType="end"/>
      </w:r>
      <w:r>
        <w:t xml:space="preserve"> </w:t>
      </w:r>
      <w:proofErr w:type="spellStart"/>
      <w:r w:rsidRPr="00B53725">
        <w:t>collinearity_Residual_Preston</w:t>
      </w:r>
      <w:proofErr w:type="spellEnd"/>
      <w:r w:rsidRPr="00B53725">
        <w:t xml:space="preserve"> et al. 2009_Douglas-fir</w:t>
      </w:r>
      <w:r w:rsidR="00F45049">
        <w:t xml:space="preserve"> (rate constants and </w:t>
      </w:r>
      <w:proofErr w:type="spellStart"/>
      <w:r w:rsidR="00F45049">
        <w:t>mLp</w:t>
      </w:r>
      <w:proofErr w:type="spellEnd"/>
      <w:r w:rsidR="00F45049">
        <w:t xml:space="preserve"> identifiable)</w:t>
      </w:r>
    </w:p>
    <w:p w14:paraId="6184B550" w14:textId="77777777" w:rsidR="00E164BD" w:rsidRPr="00E164BD" w:rsidRDefault="00E164BD" w:rsidP="00E164BD"/>
    <w:p w14:paraId="5768E035" w14:textId="28491899" w:rsidR="00CD0A30" w:rsidRDefault="00CD0A30" w:rsidP="00CD0A30">
      <w:pPr>
        <w:pStyle w:val="Caption"/>
        <w:keepNext/>
      </w:pPr>
      <w:r>
        <w:t xml:space="preserve">Table S2 Chemical shift regions of five classes of organic compounds taken from </w:t>
      </w:r>
      <w:r w:rsidRPr="002823C0">
        <w:t>Nelson and Baldock</w:t>
      </w:r>
      <w:r>
        <w:t xml:space="preserve"> </w:t>
      </w:r>
      <w:r>
        <w:fldChar w:fldCharType="begin"/>
      </w:r>
      <w:r>
        <w:instrText xml:space="preserve"> ADDIN ZOTERO_ITEM CSL_CITATION {"citationID":"FlWtk5gs","properties":{"formattedCitation":"(2005)","plainCitation":"(2005)","noteIndex":0},"citationItems":[{"id":6864,"uris":["http://zotero.org/groups/2896060/items/M2UI52G4"],"itemData":{"id":6864,"type":"article-journal","abstract":"Most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analyses","volume":"72","author":[{"family":"Nelson","given":"P.N."},{"family":"Baldock","given":"J.A."}],"issued":{"date-parts":[["2005"]]}},"label":"page","suppress-author":true}],"schema":"https://github.com/citation-style-language/schema/raw/master/csl-citation.json"} </w:instrText>
      </w:r>
      <w:r>
        <w:fldChar w:fldCharType="separate"/>
      </w:r>
      <w:r w:rsidR="006D3992" w:rsidRPr="006D3992">
        <w:rPr>
          <w:rFonts w:ascii="Calibri" w:hAnsi="Calibri" w:cs="Calibri"/>
        </w:rPr>
        <w:t>(2005)</w:t>
      </w:r>
      <w:r>
        <w:fldChar w:fldCharType="end"/>
      </w:r>
    </w:p>
    <w:tbl>
      <w:tblPr>
        <w:tblStyle w:val="PlainTable2"/>
        <w:tblW w:w="5000" w:type="pct"/>
        <w:tblLook w:val="04A0" w:firstRow="1" w:lastRow="0" w:firstColumn="1" w:lastColumn="0" w:noHBand="0" w:noVBand="1"/>
      </w:tblPr>
      <w:tblGrid>
        <w:gridCol w:w="3404"/>
        <w:gridCol w:w="1812"/>
        <w:gridCol w:w="1103"/>
        <w:gridCol w:w="945"/>
        <w:gridCol w:w="816"/>
        <w:gridCol w:w="1280"/>
      </w:tblGrid>
      <w:tr w:rsidR="00CD0A30" w14:paraId="16938FCF" w14:textId="77777777" w:rsidTr="00096F3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18" w:type="pct"/>
          </w:tcPr>
          <w:p w14:paraId="6D6E47A3" w14:textId="77777777" w:rsidR="00CD0A30" w:rsidRPr="006C3C0B" w:rsidRDefault="00CD0A30" w:rsidP="00096F3E">
            <w:r w:rsidRPr="006C3C0B">
              <w:t>Chemical shift region (ppm)</w:t>
            </w:r>
          </w:p>
        </w:tc>
        <w:tc>
          <w:tcPr>
            <w:tcW w:w="968" w:type="pct"/>
          </w:tcPr>
          <w:p w14:paraId="3ABF381E"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Carbohydrate</w:t>
            </w:r>
          </w:p>
        </w:tc>
        <w:tc>
          <w:tcPr>
            <w:tcW w:w="589" w:type="pct"/>
          </w:tcPr>
          <w:p w14:paraId="54D8B322"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Protein</w:t>
            </w:r>
          </w:p>
        </w:tc>
        <w:tc>
          <w:tcPr>
            <w:tcW w:w="505" w:type="pct"/>
          </w:tcPr>
          <w:p w14:paraId="185D1032"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Lignin</w:t>
            </w:r>
          </w:p>
        </w:tc>
        <w:tc>
          <w:tcPr>
            <w:tcW w:w="436" w:type="pct"/>
          </w:tcPr>
          <w:p w14:paraId="454316C5"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Lipid</w:t>
            </w:r>
          </w:p>
        </w:tc>
        <w:tc>
          <w:tcPr>
            <w:tcW w:w="684" w:type="pct"/>
          </w:tcPr>
          <w:p w14:paraId="39CD5DC8" w14:textId="77777777" w:rsidR="00CD0A30" w:rsidRPr="006C3C0B" w:rsidRDefault="00CD0A30" w:rsidP="00096F3E">
            <w:pPr>
              <w:cnfStyle w:val="100000000000" w:firstRow="1" w:lastRow="0" w:firstColumn="0" w:lastColumn="0" w:oddVBand="0" w:evenVBand="0" w:oddHBand="0" w:evenHBand="0" w:firstRowFirstColumn="0" w:firstRowLastColumn="0" w:lastRowFirstColumn="0" w:lastRowLastColumn="0"/>
            </w:pPr>
            <w:r w:rsidRPr="006C3C0B">
              <w:t>Carbonyl</w:t>
            </w:r>
          </w:p>
        </w:tc>
      </w:tr>
      <w:tr w:rsidR="00CD0A30" w14:paraId="1A007FA3"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bottom w:val="nil"/>
            </w:tcBorders>
          </w:tcPr>
          <w:p w14:paraId="3600BCFC" w14:textId="77777777" w:rsidR="00CD0A30" w:rsidRPr="006C3C0B" w:rsidRDefault="00CD0A30" w:rsidP="00096F3E">
            <w:pPr>
              <w:rPr>
                <w:b w:val="0"/>
                <w:bCs w:val="0"/>
              </w:rPr>
            </w:pPr>
            <w:r w:rsidRPr="006C3C0B">
              <w:rPr>
                <w:b w:val="0"/>
                <w:bCs w:val="0"/>
              </w:rPr>
              <w:t>Alkyl C (0–45 ppm)</w:t>
            </w:r>
          </w:p>
        </w:tc>
        <w:tc>
          <w:tcPr>
            <w:tcW w:w="0" w:type="pct"/>
            <w:tcBorders>
              <w:bottom w:val="nil"/>
            </w:tcBorders>
          </w:tcPr>
          <w:p w14:paraId="555EDFA5"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pct"/>
            <w:tcBorders>
              <w:bottom w:val="nil"/>
            </w:tcBorders>
          </w:tcPr>
          <w:p w14:paraId="33B69D73"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39.6</w:t>
            </w:r>
          </w:p>
        </w:tc>
        <w:tc>
          <w:tcPr>
            <w:tcW w:w="0" w:type="pct"/>
            <w:tcBorders>
              <w:bottom w:val="nil"/>
            </w:tcBorders>
          </w:tcPr>
          <w:p w14:paraId="7FC31CD1"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10.5</w:t>
            </w:r>
          </w:p>
        </w:tc>
        <w:tc>
          <w:tcPr>
            <w:tcW w:w="0" w:type="pct"/>
            <w:tcBorders>
              <w:bottom w:val="nil"/>
            </w:tcBorders>
          </w:tcPr>
          <w:p w14:paraId="7B35682C"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75.6</w:t>
            </w:r>
          </w:p>
        </w:tc>
        <w:tc>
          <w:tcPr>
            <w:tcW w:w="0" w:type="pct"/>
            <w:tcBorders>
              <w:bottom w:val="nil"/>
            </w:tcBorders>
          </w:tcPr>
          <w:p w14:paraId="4AEA4FB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6883F403"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202D627D" w14:textId="77777777" w:rsidR="00CD0A30" w:rsidRPr="006C3C0B" w:rsidRDefault="00CD0A30" w:rsidP="00096F3E">
            <w:pPr>
              <w:rPr>
                <w:b w:val="0"/>
                <w:bCs w:val="0"/>
              </w:rPr>
            </w:pPr>
            <w:r w:rsidRPr="006C3C0B">
              <w:rPr>
                <w:b w:val="0"/>
                <w:bCs w:val="0"/>
              </w:rPr>
              <w:t>Methoxy (45–60 ppm)</w:t>
            </w:r>
          </w:p>
        </w:tc>
        <w:tc>
          <w:tcPr>
            <w:tcW w:w="0" w:type="pct"/>
            <w:tcBorders>
              <w:top w:val="nil"/>
              <w:bottom w:val="nil"/>
            </w:tcBorders>
          </w:tcPr>
          <w:p w14:paraId="082819D3"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4.3</w:t>
            </w:r>
          </w:p>
        </w:tc>
        <w:tc>
          <w:tcPr>
            <w:tcW w:w="0" w:type="pct"/>
            <w:tcBorders>
              <w:top w:val="nil"/>
              <w:bottom w:val="nil"/>
            </w:tcBorders>
          </w:tcPr>
          <w:p w14:paraId="057360EA"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21.9</w:t>
            </w:r>
          </w:p>
        </w:tc>
        <w:tc>
          <w:tcPr>
            <w:tcW w:w="0" w:type="pct"/>
            <w:tcBorders>
              <w:top w:val="nil"/>
              <w:bottom w:val="nil"/>
            </w:tcBorders>
          </w:tcPr>
          <w:p w14:paraId="36599965"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13.8</w:t>
            </w:r>
          </w:p>
        </w:tc>
        <w:tc>
          <w:tcPr>
            <w:tcW w:w="0" w:type="pct"/>
            <w:tcBorders>
              <w:top w:val="nil"/>
              <w:bottom w:val="nil"/>
            </w:tcBorders>
          </w:tcPr>
          <w:p w14:paraId="265E8DDC"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4.5</w:t>
            </w:r>
          </w:p>
        </w:tc>
        <w:tc>
          <w:tcPr>
            <w:tcW w:w="0" w:type="pct"/>
            <w:tcBorders>
              <w:top w:val="nil"/>
              <w:bottom w:val="nil"/>
            </w:tcBorders>
          </w:tcPr>
          <w:p w14:paraId="1475066B"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540CBAE1"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2934F953" w14:textId="77777777" w:rsidR="00CD0A30" w:rsidRPr="006C3C0B" w:rsidRDefault="00CD0A30" w:rsidP="00096F3E">
            <w:pPr>
              <w:rPr>
                <w:b w:val="0"/>
                <w:bCs w:val="0"/>
              </w:rPr>
            </w:pPr>
            <w:r w:rsidRPr="006C3C0B">
              <w:rPr>
                <w:b w:val="0"/>
                <w:bCs w:val="0"/>
              </w:rPr>
              <w:t>O-alkyl (60-95 ppm)</w:t>
            </w:r>
          </w:p>
        </w:tc>
        <w:tc>
          <w:tcPr>
            <w:tcW w:w="0" w:type="pct"/>
            <w:tcBorders>
              <w:top w:val="nil"/>
              <w:bottom w:val="nil"/>
            </w:tcBorders>
          </w:tcPr>
          <w:p w14:paraId="704D9DA5"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79</w:t>
            </w:r>
          </w:p>
        </w:tc>
        <w:tc>
          <w:tcPr>
            <w:tcW w:w="0" w:type="pct"/>
            <w:tcBorders>
              <w:top w:val="nil"/>
              <w:bottom w:val="nil"/>
            </w:tcBorders>
          </w:tcPr>
          <w:p w14:paraId="6CA5C17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2.1</w:t>
            </w:r>
          </w:p>
        </w:tc>
        <w:tc>
          <w:tcPr>
            <w:tcW w:w="0" w:type="pct"/>
            <w:tcBorders>
              <w:top w:val="nil"/>
              <w:bottom w:val="nil"/>
            </w:tcBorders>
          </w:tcPr>
          <w:p w14:paraId="2DFCF709"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12.5</w:t>
            </w:r>
          </w:p>
        </w:tc>
        <w:tc>
          <w:tcPr>
            <w:tcW w:w="0" w:type="pct"/>
            <w:tcBorders>
              <w:top w:val="nil"/>
              <w:bottom w:val="nil"/>
            </w:tcBorders>
          </w:tcPr>
          <w:p w14:paraId="5C9DDC46"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9</w:t>
            </w:r>
          </w:p>
        </w:tc>
        <w:tc>
          <w:tcPr>
            <w:tcW w:w="0" w:type="pct"/>
            <w:tcBorders>
              <w:top w:val="nil"/>
              <w:bottom w:val="nil"/>
            </w:tcBorders>
          </w:tcPr>
          <w:p w14:paraId="2F1858A0"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62781F46"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076A31E4" w14:textId="77777777" w:rsidR="00CD0A30" w:rsidRPr="006C3C0B" w:rsidRDefault="00CD0A30" w:rsidP="00096F3E">
            <w:pPr>
              <w:rPr>
                <w:b w:val="0"/>
                <w:bCs w:val="0"/>
              </w:rPr>
            </w:pPr>
            <w:r w:rsidRPr="006C3C0B">
              <w:rPr>
                <w:b w:val="0"/>
                <w:bCs w:val="0"/>
              </w:rPr>
              <w:t>Di-O-alkyl (95-110 ppm)</w:t>
            </w:r>
          </w:p>
        </w:tc>
        <w:tc>
          <w:tcPr>
            <w:tcW w:w="0" w:type="pct"/>
            <w:tcBorders>
              <w:top w:val="nil"/>
              <w:bottom w:val="nil"/>
            </w:tcBorders>
          </w:tcPr>
          <w:p w14:paraId="1008BDBD"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15.7</w:t>
            </w:r>
          </w:p>
        </w:tc>
        <w:tc>
          <w:tcPr>
            <w:tcW w:w="0" w:type="pct"/>
            <w:tcBorders>
              <w:top w:val="nil"/>
              <w:bottom w:val="nil"/>
            </w:tcBorders>
          </w:tcPr>
          <w:p w14:paraId="3A63C132"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1FF7643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8.6</w:t>
            </w:r>
          </w:p>
        </w:tc>
        <w:tc>
          <w:tcPr>
            <w:tcW w:w="0" w:type="pct"/>
            <w:tcBorders>
              <w:top w:val="nil"/>
              <w:bottom w:val="nil"/>
            </w:tcBorders>
          </w:tcPr>
          <w:p w14:paraId="70CC9600"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73A38026"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0600C6F4"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3554A8CE" w14:textId="77777777" w:rsidR="00CD0A30" w:rsidRPr="006C3C0B" w:rsidRDefault="00CD0A30" w:rsidP="00096F3E">
            <w:pPr>
              <w:rPr>
                <w:b w:val="0"/>
                <w:bCs w:val="0"/>
              </w:rPr>
            </w:pPr>
            <w:r w:rsidRPr="006C3C0B">
              <w:rPr>
                <w:b w:val="0"/>
                <w:bCs w:val="0"/>
              </w:rPr>
              <w:t>Aromatic (110-145 ppm)</w:t>
            </w:r>
          </w:p>
        </w:tc>
        <w:tc>
          <w:tcPr>
            <w:tcW w:w="0" w:type="pct"/>
            <w:tcBorders>
              <w:top w:val="nil"/>
              <w:bottom w:val="nil"/>
            </w:tcBorders>
          </w:tcPr>
          <w:p w14:paraId="0BDCC1A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w:t>
            </w:r>
          </w:p>
        </w:tc>
        <w:tc>
          <w:tcPr>
            <w:tcW w:w="0" w:type="pct"/>
            <w:tcBorders>
              <w:top w:val="nil"/>
              <w:bottom w:val="nil"/>
            </w:tcBorders>
          </w:tcPr>
          <w:p w14:paraId="2EFDDCD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7.5</w:t>
            </w:r>
          </w:p>
        </w:tc>
        <w:tc>
          <w:tcPr>
            <w:tcW w:w="0" w:type="pct"/>
            <w:tcBorders>
              <w:top w:val="nil"/>
              <w:bottom w:val="nil"/>
            </w:tcBorders>
          </w:tcPr>
          <w:p w14:paraId="5C0DEE48"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30.6</w:t>
            </w:r>
          </w:p>
        </w:tc>
        <w:tc>
          <w:tcPr>
            <w:tcW w:w="0" w:type="pct"/>
            <w:tcBorders>
              <w:top w:val="nil"/>
              <w:bottom w:val="nil"/>
            </w:tcBorders>
          </w:tcPr>
          <w:p w14:paraId="1D7B399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3.6</w:t>
            </w:r>
          </w:p>
        </w:tc>
        <w:tc>
          <w:tcPr>
            <w:tcW w:w="0" w:type="pct"/>
            <w:tcBorders>
              <w:top w:val="nil"/>
              <w:bottom w:val="nil"/>
            </w:tcBorders>
          </w:tcPr>
          <w:p w14:paraId="1B5E26BC"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CD0A30" w14:paraId="2B317ED0" w14:textId="77777777" w:rsidTr="00096F3E">
        <w:trPr>
          <w:trHeight w:val="269"/>
        </w:trPr>
        <w:tc>
          <w:tcPr>
            <w:cnfStyle w:val="001000000000" w:firstRow="0" w:lastRow="0" w:firstColumn="1" w:lastColumn="0" w:oddVBand="0" w:evenVBand="0" w:oddHBand="0" w:evenHBand="0" w:firstRowFirstColumn="0" w:firstRowLastColumn="0" w:lastRowFirstColumn="0" w:lastRowLastColumn="0"/>
            <w:tcW w:w="0" w:type="pct"/>
            <w:tcBorders>
              <w:top w:val="nil"/>
              <w:bottom w:val="nil"/>
            </w:tcBorders>
          </w:tcPr>
          <w:p w14:paraId="66DD2B25" w14:textId="77777777" w:rsidR="00CD0A30" w:rsidRPr="006C3C0B" w:rsidRDefault="00CD0A30" w:rsidP="00096F3E">
            <w:pPr>
              <w:rPr>
                <w:b w:val="0"/>
                <w:bCs w:val="0"/>
              </w:rPr>
            </w:pPr>
            <w:r w:rsidRPr="006C3C0B">
              <w:rPr>
                <w:b w:val="0"/>
                <w:bCs w:val="0"/>
              </w:rPr>
              <w:t>Phenolic (145-165 ppm)</w:t>
            </w:r>
          </w:p>
        </w:tc>
        <w:tc>
          <w:tcPr>
            <w:tcW w:w="0" w:type="pct"/>
            <w:tcBorders>
              <w:top w:val="nil"/>
              <w:bottom w:val="nil"/>
            </w:tcBorders>
          </w:tcPr>
          <w:p w14:paraId="4DCD269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c>
          <w:tcPr>
            <w:tcW w:w="0" w:type="pct"/>
            <w:tcBorders>
              <w:top w:val="nil"/>
              <w:bottom w:val="nil"/>
            </w:tcBorders>
          </w:tcPr>
          <w:p w14:paraId="524E9499"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2.5</w:t>
            </w:r>
          </w:p>
        </w:tc>
        <w:tc>
          <w:tcPr>
            <w:tcW w:w="0" w:type="pct"/>
            <w:tcBorders>
              <w:top w:val="nil"/>
              <w:bottom w:val="nil"/>
            </w:tcBorders>
          </w:tcPr>
          <w:p w14:paraId="2BA78355"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19.5</w:t>
            </w:r>
          </w:p>
        </w:tc>
        <w:tc>
          <w:tcPr>
            <w:tcW w:w="0" w:type="pct"/>
            <w:tcBorders>
              <w:top w:val="nil"/>
              <w:bottom w:val="nil"/>
            </w:tcBorders>
          </w:tcPr>
          <w:p w14:paraId="54660DDF"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0.7</w:t>
            </w:r>
          </w:p>
        </w:tc>
        <w:tc>
          <w:tcPr>
            <w:tcW w:w="0" w:type="pct"/>
            <w:tcBorders>
              <w:top w:val="nil"/>
              <w:bottom w:val="nil"/>
            </w:tcBorders>
          </w:tcPr>
          <w:p w14:paraId="6A2F147A" w14:textId="77777777" w:rsidR="00CD0A30" w:rsidRDefault="00CD0A30" w:rsidP="00096F3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w:t>
            </w:r>
          </w:p>
        </w:tc>
      </w:tr>
      <w:tr w:rsidR="00CD0A30" w14:paraId="4375C1AC" w14:textId="77777777" w:rsidTr="00096F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pct"/>
            <w:tcBorders>
              <w:top w:val="nil"/>
            </w:tcBorders>
          </w:tcPr>
          <w:p w14:paraId="24DABA05" w14:textId="77777777" w:rsidR="00CD0A30" w:rsidRPr="006C3C0B" w:rsidRDefault="00CD0A30" w:rsidP="00096F3E">
            <w:pPr>
              <w:rPr>
                <w:b w:val="0"/>
                <w:bCs w:val="0"/>
              </w:rPr>
            </w:pPr>
            <w:r w:rsidRPr="006C3C0B">
              <w:rPr>
                <w:b w:val="0"/>
                <w:bCs w:val="0"/>
              </w:rPr>
              <w:t>Carbonyl (165-210 ppm)</w:t>
            </w:r>
          </w:p>
        </w:tc>
        <w:tc>
          <w:tcPr>
            <w:tcW w:w="0" w:type="pct"/>
            <w:tcBorders>
              <w:top w:val="nil"/>
            </w:tcBorders>
          </w:tcPr>
          <w:p w14:paraId="761F1E17"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c>
          <w:tcPr>
            <w:tcW w:w="0" w:type="pct"/>
            <w:tcBorders>
              <w:top w:val="nil"/>
            </w:tcBorders>
          </w:tcPr>
          <w:p w14:paraId="22D2551D"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26.4</w:t>
            </w:r>
          </w:p>
        </w:tc>
        <w:tc>
          <w:tcPr>
            <w:tcW w:w="0" w:type="pct"/>
            <w:tcBorders>
              <w:top w:val="nil"/>
            </w:tcBorders>
          </w:tcPr>
          <w:p w14:paraId="7A17FDA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4.6</w:t>
            </w:r>
          </w:p>
        </w:tc>
        <w:tc>
          <w:tcPr>
            <w:tcW w:w="0" w:type="pct"/>
            <w:tcBorders>
              <w:top w:val="nil"/>
            </w:tcBorders>
          </w:tcPr>
          <w:p w14:paraId="056A810E"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6.6</w:t>
            </w:r>
          </w:p>
        </w:tc>
        <w:tc>
          <w:tcPr>
            <w:tcW w:w="0" w:type="pct"/>
            <w:tcBorders>
              <w:top w:val="nil"/>
            </w:tcBorders>
          </w:tcPr>
          <w:p w14:paraId="61E5AEF4" w14:textId="77777777" w:rsidR="00CD0A30" w:rsidRDefault="00CD0A30" w:rsidP="00096F3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100</w:t>
            </w:r>
          </w:p>
        </w:tc>
      </w:tr>
    </w:tbl>
    <w:p w14:paraId="49220857" w14:textId="77777777" w:rsidR="005A7D31" w:rsidRDefault="005A7D31" w:rsidP="004C6E15"/>
    <w:p w14:paraId="38EE8D4F" w14:textId="02303DA7" w:rsidR="00AF5BE9" w:rsidRDefault="00AF5BE9" w:rsidP="00AF5BE9">
      <w:pPr>
        <w:pStyle w:val="Caption"/>
        <w:keepNext/>
      </w:pPr>
      <w:r>
        <w:t xml:space="preserve">Table S3 Elemental composition and nominal oxidation state of five classes of organic compounds from </w:t>
      </w:r>
      <w:r w:rsidRPr="00A15D38">
        <w:t>Baldock et al.</w:t>
      </w:r>
      <w:r>
        <w:t xml:space="preserve"> </w:t>
      </w:r>
      <w:r>
        <w:fldChar w:fldCharType="begin"/>
      </w:r>
      <w:r>
        <w:instrText xml:space="preserve"> ADDIN ZOTERO_ITEM CSL_CITATION {"citationID":"Y3Vu6ZoO","properties":{"formattedCitation":"(2004)","plainCitation":"(2004)","noteIndex":0},"citationItems":[{"id":2498,"uris":["http://zotero.org/users/5408042/items/YUV95LTR"],"itemData":{"id":2498,"type":"article-journal","abstract":"Decomposing natural organic matter found in terrestrial and marine environments consists of a heterogenous mixture of particles and molecules with variable physical and chemical properties. The amount of organic matter present in these systems is controlled by the relative rates of accumulation and loss. Accumulation is controlled principally by net primary productivity whilst losses are mainly a function of the biological stability of the biomolecules present. Processes of lateral transfer can also be significant to both rates of accumulation and loss in localized zones. In this paper, the processes and properties responsible for defining the biological stability of organic matter in terrestrial and marine ecosystems are examined. A conceptual model illustrating the implications that mechanisms of biological stabilisation can have on the molecular composition of natural organic matter in these ecosystems is presented. Molecular composition has typically been determined using a variety of selective degradative methodologies either individually or in combination. These methodologies often only identify 20–80% of the organic matter present with the extent of identification decreasing as the degree of biological processing increases. Solid-state 13C nuclear magnetic resonance (NMR) can be used for routine assessment of the chemistry of organic materials; however, no direct measure of the molecular composition can be obtained. Previous work that examined the ability of using solid-state 13C NMR data in a simple mixing model to predict molecular composition is extended in this study. The extended mixing model is then used to characterise changes in the molecular composition of decomposing organic material in soil and marine systems. The extended mixing model accounted for the distribution of 13C NMR signal intensity of all samples examined and allowed the biomolecular and elemental composition to be estimated. Decomposition induced changes in molecular composition were very different in the terrestrial and marine systems examined, but the direction of change suggested a convergence towards the formation of similar decomposition products.","collection-title":"New Approaches in Marine Organic Biogeochemistry: A Tribute to the Life and Science of John I. Hedges","container-title":"Marine Chemistry","DOI":"10.1016/j.marchem.2004.06.016","ISSN":"0304-4203","issue":"1","journalAbbreviation":"Marine Chemistry","note":"299 citations (Crossref) [2023-10-06]","page":"39-64","source":"ScienceDirect","title":"Cycling and composition of organic matter in terrestrial and marine ecosystems","volume":"92","author":[{"family":"Baldock","given":"J. A."},{"family":"Masiello","given":"C. A."},{"family":"Gélinas","given":"Y."},{"family":"Hedges","given":"J. I."}],"issued":{"date-parts":[["2004",12,1]]}},"label":"page","suppress-author":true}],"schema":"https://github.com/citation-style-language/schema/raw/master/csl-citation.json"} </w:instrText>
      </w:r>
      <w:r>
        <w:fldChar w:fldCharType="separate"/>
      </w:r>
      <w:r w:rsidR="006D3992" w:rsidRPr="006D3992">
        <w:rPr>
          <w:rFonts w:ascii="Calibri" w:hAnsi="Calibri" w:cs="Calibri"/>
        </w:rPr>
        <w:t>(2004)</w:t>
      </w:r>
      <w:r>
        <w:fldChar w:fldCharType="end"/>
      </w:r>
    </w:p>
    <w:tbl>
      <w:tblPr>
        <w:tblStyle w:val="PlainTable2"/>
        <w:tblW w:w="5000" w:type="pct"/>
        <w:tblLook w:val="06A0" w:firstRow="1" w:lastRow="0" w:firstColumn="1" w:lastColumn="0" w:noHBand="1" w:noVBand="1"/>
      </w:tblPr>
      <w:tblGrid>
        <w:gridCol w:w="3927"/>
        <w:gridCol w:w="3847"/>
        <w:gridCol w:w="1586"/>
      </w:tblGrid>
      <w:tr w:rsidR="00AF5BE9" w:rsidRPr="0018137C" w14:paraId="04157871" w14:textId="77777777" w:rsidTr="00096F3E">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098" w:type="pct"/>
          </w:tcPr>
          <w:p w14:paraId="32AFE292" w14:textId="77777777" w:rsidR="00AF5BE9" w:rsidRPr="0018137C" w:rsidRDefault="00AF5BE9" w:rsidP="00096F3E">
            <w:r>
              <w:t>Organic compound</w:t>
            </w:r>
          </w:p>
        </w:tc>
        <w:tc>
          <w:tcPr>
            <w:tcW w:w="2055" w:type="pct"/>
          </w:tcPr>
          <w:p w14:paraId="2093D0D6" w14:textId="77777777" w:rsidR="00AF5BE9" w:rsidRPr="0018137C" w:rsidRDefault="00AF5BE9" w:rsidP="00096F3E">
            <w:pPr>
              <w:cnfStyle w:val="100000000000" w:firstRow="1" w:lastRow="0" w:firstColumn="0" w:lastColumn="0" w:oddVBand="0" w:evenVBand="0" w:oddHBand="0" w:evenHBand="0" w:firstRowFirstColumn="0" w:firstRowLastColumn="0" w:lastRowFirstColumn="0" w:lastRowLastColumn="0"/>
            </w:pPr>
            <w:r>
              <w:t>Elemental formula</w:t>
            </w:r>
          </w:p>
        </w:tc>
        <w:tc>
          <w:tcPr>
            <w:tcW w:w="847" w:type="pct"/>
          </w:tcPr>
          <w:p w14:paraId="61BF5464" w14:textId="77777777" w:rsidR="00AF5BE9" w:rsidRDefault="00AF5BE9" w:rsidP="00096F3E">
            <w:pPr>
              <w:cnfStyle w:val="100000000000" w:firstRow="1" w:lastRow="0" w:firstColumn="0" w:lastColumn="0" w:oddVBand="0" w:evenVBand="0" w:oddHBand="0" w:evenHBand="0" w:firstRowFirstColumn="0" w:firstRowLastColumn="0" w:lastRowFirstColumn="0" w:lastRowLastColumn="0"/>
            </w:pPr>
            <w:r>
              <w:t>NOSC</w:t>
            </w:r>
          </w:p>
        </w:tc>
      </w:tr>
      <w:tr w:rsidR="00AF5BE9" w14:paraId="65BE19E0"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46BA410C" w14:textId="77777777" w:rsidR="00AF5BE9" w:rsidRPr="0018137C" w:rsidRDefault="00AF5BE9" w:rsidP="00096F3E">
            <w:pPr>
              <w:rPr>
                <w:b w:val="0"/>
              </w:rPr>
            </w:pPr>
            <w:r>
              <w:rPr>
                <w:b w:val="0"/>
              </w:rPr>
              <w:t>Carbohydrate</w:t>
            </w:r>
          </w:p>
        </w:tc>
        <w:tc>
          <w:tcPr>
            <w:tcW w:w="2055" w:type="pct"/>
          </w:tcPr>
          <w:p w14:paraId="725E3376"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vertAlign w:val="subscript"/>
                    </w:rPr>
                    <m:t>1.67</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vertAlign w:val="subscript"/>
                    </w:rPr>
                    <m:t>0.83</m:t>
                  </m:r>
                </m:sub>
              </m:sSub>
            </m:oMath>
            <w:r>
              <w:rPr>
                <w:rFonts w:eastAsiaTheme="minorEastAsia"/>
                <w:iCs/>
              </w:rPr>
              <w:t xml:space="preserve"> </w:t>
            </w:r>
          </w:p>
        </w:tc>
        <w:tc>
          <w:tcPr>
            <w:tcW w:w="847" w:type="pct"/>
          </w:tcPr>
          <w:p w14:paraId="22E9285C"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w:t>
            </w:r>
          </w:p>
        </w:tc>
      </w:tr>
      <w:tr w:rsidR="00AF5BE9" w14:paraId="041A67CB"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48F39904" w14:textId="77777777" w:rsidR="00AF5BE9" w:rsidRPr="0018137C" w:rsidRDefault="00AF5BE9" w:rsidP="00096F3E">
            <w:pPr>
              <w:rPr>
                <w:b w:val="0"/>
              </w:rPr>
            </w:pPr>
            <w:r>
              <w:rPr>
                <w:b w:val="0"/>
              </w:rPr>
              <w:t>Protein</w:t>
            </w:r>
          </w:p>
        </w:tc>
        <w:tc>
          <w:tcPr>
            <w:tcW w:w="2055" w:type="pct"/>
          </w:tcPr>
          <w:p w14:paraId="444204D8"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1.1</m:t>
                  </m:r>
                </m:sub>
              </m:sSub>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0.27</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0.16</m:t>
                  </m:r>
                </m:sub>
              </m:sSub>
            </m:oMath>
            <w:r>
              <w:rPr>
                <w:rFonts w:eastAsiaTheme="minorEastAsia"/>
                <w:iCs/>
              </w:rPr>
              <w:t xml:space="preserve"> </w:t>
            </w:r>
          </w:p>
        </w:tc>
        <w:tc>
          <w:tcPr>
            <w:tcW w:w="847" w:type="pct"/>
          </w:tcPr>
          <w:p w14:paraId="33C0BCDE"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0.034</w:t>
            </w:r>
          </w:p>
        </w:tc>
      </w:tr>
      <w:tr w:rsidR="00AF5BE9" w14:paraId="723F4076" w14:textId="77777777" w:rsidTr="00096F3E">
        <w:trPr>
          <w:trHeight w:val="265"/>
        </w:trPr>
        <w:tc>
          <w:tcPr>
            <w:cnfStyle w:val="001000000000" w:firstRow="0" w:lastRow="0" w:firstColumn="1" w:lastColumn="0" w:oddVBand="0" w:evenVBand="0" w:oddHBand="0" w:evenHBand="0" w:firstRowFirstColumn="0" w:firstRowLastColumn="0" w:lastRowFirstColumn="0" w:lastRowLastColumn="0"/>
            <w:tcW w:w="2098" w:type="pct"/>
          </w:tcPr>
          <w:p w14:paraId="040C93BE" w14:textId="77777777" w:rsidR="00AF5BE9" w:rsidRPr="0018137C" w:rsidRDefault="00AF5BE9" w:rsidP="00096F3E">
            <w:pPr>
              <w:rPr>
                <w:b w:val="0"/>
              </w:rPr>
            </w:pPr>
            <w:r>
              <w:rPr>
                <w:b w:val="0"/>
              </w:rPr>
              <w:t>Lignin</w:t>
            </w:r>
          </w:p>
        </w:tc>
        <w:tc>
          <w:tcPr>
            <w:tcW w:w="2055" w:type="pct"/>
          </w:tcPr>
          <w:p w14:paraId="718C8DF4"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1.24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0.43</m:t>
                  </m:r>
                </m:sub>
              </m:sSub>
            </m:oMath>
            <w:r>
              <w:rPr>
                <w:rFonts w:eastAsiaTheme="minorEastAsia"/>
                <w:iCs/>
              </w:rPr>
              <w:t xml:space="preserve"> </w:t>
            </w:r>
          </w:p>
        </w:tc>
        <w:tc>
          <w:tcPr>
            <w:tcW w:w="847" w:type="pct"/>
          </w:tcPr>
          <w:p w14:paraId="382EB0BE"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-0.381</w:t>
            </w:r>
          </w:p>
        </w:tc>
      </w:tr>
      <w:tr w:rsidR="00AF5BE9" w14:paraId="647597F7"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7F98EE18" w14:textId="77777777" w:rsidR="00AF5BE9" w:rsidRPr="0018137C" w:rsidRDefault="00AF5BE9" w:rsidP="00096F3E">
            <w:pPr>
              <w:rPr>
                <w:b w:val="0"/>
              </w:rPr>
            </w:pPr>
            <w:r>
              <w:rPr>
                <w:b w:val="0"/>
              </w:rPr>
              <w:t>Lipid</w:t>
            </w:r>
          </w:p>
        </w:tc>
        <w:tc>
          <w:tcPr>
            <w:tcW w:w="2055" w:type="pct"/>
          </w:tcPr>
          <w:p w14:paraId="28F2F90B"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1.94</m:t>
                  </m:r>
                </m:sub>
              </m:sSub>
              <m:sSub>
                <m:sSubPr>
                  <m:ctrlPr>
                    <w:rPr>
                      <w:rFonts w:ascii="Cambria Math" w:eastAsiaTheme="minorEastAsia" w:hAnsi="Cambria Math"/>
                      <w:iCs/>
                    </w:rPr>
                  </m:ctrlPr>
                </m:sSubPr>
                <m:e>
                  <m:r>
                    <m:rPr>
                      <m:sty m:val="p"/>
                    </m:rPr>
                    <w:rPr>
                      <w:rFonts w:ascii="Cambria Math" w:eastAsiaTheme="minorEastAsia" w:hAnsi="Cambria Math"/>
                    </w:rPr>
                    <m:t>O</m:t>
                  </m:r>
                </m:e>
                <m:sub>
                  <m:r>
                    <m:rPr>
                      <m:sty m:val="p"/>
                    </m:rPr>
                    <w:rPr>
                      <w:rFonts w:ascii="Cambria Math" w:eastAsiaTheme="minorEastAsia" w:hAnsi="Cambria Math"/>
                    </w:rPr>
                    <m:t>0.24</m:t>
                  </m:r>
                </m:sub>
              </m:sSub>
            </m:oMath>
            <w:r>
              <w:rPr>
                <w:rFonts w:eastAsiaTheme="minorEastAsia"/>
                <w:iCs/>
              </w:rPr>
              <w:t xml:space="preserve"> </w:t>
            </w:r>
          </w:p>
        </w:tc>
        <w:tc>
          <w:tcPr>
            <w:tcW w:w="847" w:type="pct"/>
          </w:tcPr>
          <w:p w14:paraId="0C48EB3F"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-1.47</w:t>
            </w:r>
          </w:p>
        </w:tc>
      </w:tr>
      <w:tr w:rsidR="00AF5BE9" w14:paraId="5D065319" w14:textId="77777777" w:rsidTr="00096F3E">
        <w:trPr>
          <w:trHeight w:val="278"/>
        </w:trPr>
        <w:tc>
          <w:tcPr>
            <w:cnfStyle w:val="001000000000" w:firstRow="0" w:lastRow="0" w:firstColumn="1" w:lastColumn="0" w:oddVBand="0" w:evenVBand="0" w:oddHBand="0" w:evenHBand="0" w:firstRowFirstColumn="0" w:firstRowLastColumn="0" w:lastRowFirstColumn="0" w:lastRowLastColumn="0"/>
            <w:tcW w:w="2098" w:type="pct"/>
          </w:tcPr>
          <w:p w14:paraId="0E53D4E5" w14:textId="77777777" w:rsidR="00AF5BE9" w:rsidRPr="0018137C" w:rsidRDefault="00AF5BE9" w:rsidP="00096F3E">
            <w:pPr>
              <w:rPr>
                <w:b w:val="0"/>
              </w:rPr>
            </w:pPr>
            <w:r>
              <w:rPr>
                <w:b w:val="0"/>
              </w:rPr>
              <w:t>Carbonyl</w:t>
            </w:r>
          </w:p>
        </w:tc>
        <w:tc>
          <w:tcPr>
            <w:tcW w:w="2055" w:type="pct"/>
          </w:tcPr>
          <w:p w14:paraId="411B19D3" w14:textId="77777777" w:rsidR="00AF5BE9" w:rsidRPr="003D39EE" w:rsidRDefault="00AF5BE9" w:rsidP="00096F3E">
            <w:pPr>
              <w:cnfStyle w:val="000000000000" w:firstRow="0" w:lastRow="0" w:firstColumn="0" w:lastColumn="0" w:oddVBand="0" w:evenVBand="0" w:oddHBand="0" w:evenHBand="0" w:firstRowFirstColumn="0" w:firstRowLastColumn="0" w:lastRowFirstColumn="0" w:lastRowLastColumn="0"/>
              <w:rPr>
                <w:iCs/>
              </w:rPr>
            </w:pPr>
            <m:oMath>
              <m:r>
                <m:rPr>
                  <m:sty m:val="p"/>
                </m:rPr>
                <w:rPr>
                  <w:rFonts w:ascii="Cambria Math" w:hAnsi="Cambria Math"/>
                </w:rPr>
                <m:t>CH</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Pr>
                <w:rFonts w:eastAsiaTheme="minorEastAsia"/>
                <w:iCs/>
              </w:rPr>
              <w:t xml:space="preserve"> </w:t>
            </w:r>
          </w:p>
        </w:tc>
        <w:tc>
          <w:tcPr>
            <w:tcW w:w="847" w:type="pct"/>
          </w:tcPr>
          <w:p w14:paraId="47BA9C2D" w14:textId="77777777" w:rsidR="00AF5BE9" w:rsidRDefault="00AF5BE9" w:rsidP="00096F3E">
            <w:pPr>
              <w:cnfStyle w:val="000000000000" w:firstRow="0" w:lastRow="0" w:firstColumn="0" w:lastColumn="0" w:oddVBand="0" w:evenVBand="0" w:oddHBand="0" w:evenHBand="0" w:firstRowFirstColumn="0" w:firstRowLastColumn="0" w:lastRowFirstColumn="0" w:lastRowLastColumn="0"/>
            </w:pPr>
            <w:r>
              <w:t>3</w:t>
            </w:r>
          </w:p>
        </w:tc>
      </w:tr>
    </w:tbl>
    <w:p w14:paraId="480668C8" w14:textId="77777777" w:rsidR="00AF5BE9" w:rsidRDefault="00AF5BE9" w:rsidP="004C6E15"/>
    <w:p w14:paraId="1C9CEDFE" w14:textId="77777777" w:rsidR="00D94541" w:rsidRPr="004C6E15" w:rsidRDefault="00D94541" w:rsidP="004C6E15"/>
    <w:sectPr w:rsidR="00D94541" w:rsidRPr="004C6E15" w:rsidSect="0047259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tefano Manzoni" w:date="2024-05-07T18:48:00Z" w:initials="SM">
    <w:p w14:paraId="34701E3A" w14:textId="77777777" w:rsidR="005E380F" w:rsidRDefault="005E380F">
      <w:pPr>
        <w:pStyle w:val="CommentText"/>
      </w:pPr>
      <w:r>
        <w:rPr>
          <w:rStyle w:val="CommentReference"/>
        </w:rPr>
        <w:annotationRef/>
      </w:r>
      <w:r>
        <w:t>I re-structured a bit, see if you like it. I had the impression that there were repetitions and back-and-forth. Hopefully now more streamlined (some of the issues were probably introduced by me in the previous iteration…)</w:t>
      </w:r>
    </w:p>
    <w:p w14:paraId="35DA5712" w14:textId="77777777" w:rsidR="005E380F" w:rsidRDefault="005E380F" w:rsidP="005E380F">
      <w:pPr>
        <w:pStyle w:val="CommentText"/>
        <w:numPr>
          <w:ilvl w:val="0"/>
          <w:numId w:val="23"/>
        </w:numPr>
      </w:pPr>
      <w:r>
        <w:t>Paragraph 1: gap between data and models</w:t>
      </w:r>
    </w:p>
    <w:p w14:paraId="6FB83105" w14:textId="542FADF0" w:rsidR="005E380F" w:rsidRDefault="005E380F" w:rsidP="005E380F">
      <w:pPr>
        <w:pStyle w:val="CommentText"/>
        <w:numPr>
          <w:ilvl w:val="0"/>
          <w:numId w:val="23"/>
        </w:numPr>
      </w:pPr>
      <w:r>
        <w:t>Paragraph 2: shielding and trade-offs</w:t>
      </w:r>
    </w:p>
    <w:p w14:paraId="57B3CB8A" w14:textId="77777777" w:rsidR="005E380F" w:rsidRDefault="005E380F" w:rsidP="005E380F">
      <w:pPr>
        <w:pStyle w:val="CommentText"/>
        <w:numPr>
          <w:ilvl w:val="0"/>
          <w:numId w:val="23"/>
        </w:numPr>
      </w:pPr>
      <w:r>
        <w:t>Paragraph 3: models of shielding and trade-offs are insufficient</w:t>
      </w:r>
    </w:p>
    <w:p w14:paraId="16DD7A83" w14:textId="77777777" w:rsidR="005E380F" w:rsidRDefault="005E380F" w:rsidP="005E380F">
      <w:pPr>
        <w:pStyle w:val="CommentText"/>
        <w:numPr>
          <w:ilvl w:val="0"/>
          <w:numId w:val="23"/>
        </w:numPr>
      </w:pPr>
      <w:r>
        <w:t>Paragraph 4: emerging models using NMR</w:t>
      </w:r>
    </w:p>
    <w:p w14:paraId="598CB658" w14:textId="77777777" w:rsidR="005E380F" w:rsidRDefault="005E380F" w:rsidP="005E380F">
      <w:pPr>
        <w:pStyle w:val="CommentText"/>
        <w:numPr>
          <w:ilvl w:val="0"/>
          <w:numId w:val="23"/>
        </w:numPr>
      </w:pPr>
      <w:r>
        <w:t>Paragraph 5: need of rate modifier</w:t>
      </w:r>
    </w:p>
    <w:p w14:paraId="4F4381A0" w14:textId="308D7935" w:rsidR="005E380F" w:rsidRDefault="005E380F" w:rsidP="005E380F">
      <w:pPr>
        <w:pStyle w:val="CommentText"/>
        <w:numPr>
          <w:ilvl w:val="0"/>
          <w:numId w:val="23"/>
        </w:numPr>
      </w:pPr>
      <w:r>
        <w:t>Paragraph 6: plan of the work and questions</w:t>
      </w:r>
    </w:p>
  </w:comment>
  <w:comment w:id="2" w:author="Stefano Manzoni" w:date="2024-05-07T18:15:00Z" w:initials="SM">
    <w:p w14:paraId="15FF950D" w14:textId="6D37A297" w:rsidR="004200B2" w:rsidRDefault="004200B2">
      <w:pPr>
        <w:pStyle w:val="CommentText"/>
      </w:pPr>
      <w:r>
        <w:rPr>
          <w:rStyle w:val="CommentReference"/>
        </w:rPr>
        <w:annotationRef/>
      </w:r>
      <w:r>
        <w:t>I felt the first sentence had some circular arguments and was a bit convoluted. See if the edits work.</w:t>
      </w:r>
    </w:p>
  </w:comment>
  <w:comment w:id="71" w:author="Stefano Manzoni" w:date="2024-05-07T20:57:00Z" w:initials="SM">
    <w:p w14:paraId="656D05EF" w14:textId="3E9F9D7A" w:rsidR="007A6AF3" w:rsidRDefault="007A6AF3">
      <w:pPr>
        <w:pStyle w:val="CommentText"/>
      </w:pPr>
      <w:r>
        <w:rPr>
          <w:rStyle w:val="CommentReference"/>
        </w:rPr>
        <w:annotationRef/>
      </w:r>
      <w:r>
        <w:t>Are these datasets from field incubations or lab? I wonder if we need to think about leaching. We don’t generally, but I am not sure it is a good idea. In wet climates soluble litter is lost easily, so we might overestimate the microbial contribution to decomposition, while in fact solubles are lost by leaching. Most of them will be consumed by microbes, but in the soil below the litter layer.</w:t>
      </w:r>
    </w:p>
  </w:comment>
  <w:comment w:id="73" w:author="Stefano Manzoni" w:date="2024-05-07T19:02:00Z" w:initials="SM">
    <w:p w14:paraId="012E7AB6" w14:textId="4991FF1C" w:rsidR="00A70366" w:rsidRDefault="00A70366">
      <w:pPr>
        <w:pStyle w:val="CommentText"/>
      </w:pPr>
      <w:r>
        <w:rPr>
          <w:rStyle w:val="CommentReference"/>
        </w:rPr>
        <w:annotationRef/>
      </w:r>
      <w:r>
        <w:t>Since variables and fluxes are all capital letters, maybe we could use small ‘a’ for this parameter</w:t>
      </w:r>
    </w:p>
  </w:comment>
  <w:comment w:id="189" w:author="Stefano Manzoni" w:date="2024-05-07T20:35:00Z" w:initials="SM">
    <w:p w14:paraId="78841779" w14:textId="77777777" w:rsidR="00D27CC9" w:rsidRDefault="00D27CC9">
      <w:pPr>
        <w:pStyle w:val="CommentText"/>
        <w:rPr>
          <w:rFonts w:eastAsiaTheme="minorEastAsia"/>
        </w:rPr>
      </w:pPr>
      <w:r>
        <w:rPr>
          <w:rStyle w:val="CommentReference"/>
        </w:rPr>
        <w:annotationRef/>
      </w:r>
      <w:r>
        <w:t xml:space="preserve">Do you mean under N limitation? Maybe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N-lim</m:t>
            </m:r>
          </m:sub>
        </m:sSub>
        <m:r>
          <w:rPr>
            <w:rFonts w:ascii="Cambria Math" w:hAnsi="Cambria Math" w:cs="Times New Roman"/>
          </w:rPr>
          <m:t>?</m:t>
        </m:r>
      </m:oMath>
    </w:p>
    <w:p w14:paraId="294DA7B4" w14:textId="77777777" w:rsidR="00465F87" w:rsidRDefault="00465F87">
      <w:pPr>
        <w:pStyle w:val="CommentText"/>
      </w:pPr>
    </w:p>
    <w:p w14:paraId="788CE61B" w14:textId="2E3E22BF" w:rsidR="00465F87" w:rsidRDefault="00465F87">
      <w:pPr>
        <w:pStyle w:val="CommentText"/>
      </w:pPr>
      <w:r>
        <w:t>Also, is this meant to modulate CUE_max or the whole CUE? If this is the whole CUE, then I would add one equation to express CUE_max as a function of CUE_new and the enzyme cost.</w:t>
      </w:r>
    </w:p>
  </w:comment>
  <w:comment w:id="196" w:author="Stefano Manzoni" w:date="2024-05-07T20:44:00Z" w:initials="SM">
    <w:p w14:paraId="69F5A220" w14:textId="032BC356" w:rsidR="00564B62" w:rsidRDefault="00564B62">
      <w:pPr>
        <w:pStyle w:val="CommentText"/>
      </w:pPr>
      <w:r>
        <w:rPr>
          <w:rStyle w:val="CommentReference"/>
        </w:rPr>
        <w:annotationRef/>
      </w:r>
      <w:r>
        <w:t>How does dynamic CUE_max interact with the N limitation condition on CUE?</w:t>
      </w:r>
    </w:p>
  </w:comment>
  <w:comment w:id="200" w:author="Stefano Manzoni" w:date="2024-05-07T21:02:00Z" w:initials="SM">
    <w:p w14:paraId="72E589CA" w14:textId="7636E2BA" w:rsidR="007A6AF3" w:rsidRDefault="007A6AF3">
      <w:pPr>
        <w:pStyle w:val="CommentText"/>
      </w:pPr>
      <w:r>
        <w:rPr>
          <w:rStyle w:val="CommentReference"/>
        </w:rPr>
        <w:annotationRef/>
      </w:r>
      <w:r>
        <w:t>Focusing on N retention mechanism only?</w:t>
      </w:r>
    </w:p>
  </w:comment>
  <w:comment w:id="203" w:author="Stefano Manzoni" w:date="2024-05-07T21:11:00Z" w:initials="SM">
    <w:p w14:paraId="57FB2584" w14:textId="23FD45A8" w:rsidR="001C4D75" w:rsidRDefault="001C4D75">
      <w:pPr>
        <w:pStyle w:val="CommentText"/>
      </w:pPr>
      <w:r>
        <w:rPr>
          <w:rStyle w:val="CommentReference"/>
        </w:rPr>
        <w:annotationRef/>
      </w:r>
      <w:r>
        <w:t>CUE varying only because of the enzyme cost, not for N limitation, right?</w:t>
      </w:r>
    </w:p>
  </w:comment>
  <w:comment w:id="204" w:author="Stefano Manzoni" w:date="2024-05-07T21:25:00Z" w:initials="SM">
    <w:p w14:paraId="40CC4DBC" w14:textId="623ACF51" w:rsidR="000337E0" w:rsidRDefault="000337E0">
      <w:pPr>
        <w:pStyle w:val="CommentText"/>
      </w:pPr>
      <w:r>
        <w:rPr>
          <w:rStyle w:val="CommentReference"/>
        </w:rPr>
        <w:annotationRef/>
      </w:r>
      <w:r>
        <w:t xml:space="preserve">Leaf and wood </w:t>
      </w:r>
      <w:r w:rsidR="00E84296">
        <w:t>proteins initially drop quite rapidly. I would guess this is initial leaching, nothing to do with microbes. While the subsequent recovery is linked to N immobilization—just guesses…</w:t>
      </w:r>
    </w:p>
  </w:comment>
  <w:comment w:id="205" w:author="Stefano Manzoni" w:date="2024-05-07T21:07:00Z" w:initials="SM">
    <w:p w14:paraId="4ED8335C" w14:textId="77777777" w:rsidR="001C4D75" w:rsidRDefault="001C4D75">
      <w:pPr>
        <w:pStyle w:val="CommentText"/>
      </w:pPr>
      <w:r>
        <w:rPr>
          <w:rStyle w:val="CommentReference"/>
        </w:rPr>
        <w:annotationRef/>
      </w:r>
      <w:r>
        <w:t xml:space="preserve">Some data points are quite implausible… how can lipid content go up and down like that in wood? (not your fault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36527C09" w14:textId="77777777" w:rsidR="001C4D75" w:rsidRDefault="001C4D75">
      <w:pPr>
        <w:pStyle w:val="CommentText"/>
      </w:pPr>
    </w:p>
    <w:p w14:paraId="212C32DE" w14:textId="599B6602" w:rsidR="001C4D75" w:rsidRDefault="001C4D75">
      <w:pPr>
        <w:pStyle w:val="CommentText"/>
      </w:pPr>
      <w:r>
        <w:t>Are these expressed as C-mass in grams or fraction of remaining C for each compound?</w:t>
      </w:r>
    </w:p>
  </w:comment>
  <w:comment w:id="213" w:author="Stefano Manzoni" w:date="2024-05-07T21:05:00Z" w:initials="SM">
    <w:p w14:paraId="46C28F12" w14:textId="52CE1FAF" w:rsidR="007A6AF3" w:rsidRDefault="007A6AF3">
      <w:pPr>
        <w:pStyle w:val="CommentText"/>
      </w:pPr>
      <w:r>
        <w:rPr>
          <w:rStyle w:val="CommentReference"/>
        </w:rPr>
        <w:annotationRef/>
      </w:r>
      <w:r>
        <w:t>Full scientific names in italic. If you use common species name, those are not italicized, but need to add in brackets the scientific name in italic</w:t>
      </w:r>
      <w:r w:rsidR="001C4D75">
        <w:t>. E.g., “wheat (</w:t>
      </w:r>
      <w:r w:rsidR="001C4D75" w:rsidRPr="00D370FA">
        <w:rPr>
          <w:i/>
        </w:rPr>
        <w:t>Triticum aestivum</w:t>
      </w:r>
      <w:r w:rsidR="001C4D75">
        <w:t>)”</w:t>
      </w:r>
    </w:p>
  </w:comment>
  <w:comment w:id="215" w:author="Stefano Manzoni" w:date="2024-05-07T21:10:00Z" w:initials="SM">
    <w:p w14:paraId="40BD4F24" w14:textId="20BA517F" w:rsidR="001C4D75" w:rsidRDefault="001C4D75">
      <w:pPr>
        <w:pStyle w:val="CommentText"/>
      </w:pPr>
      <w:r>
        <w:rPr>
          <w:rStyle w:val="CommentReference"/>
        </w:rPr>
        <w:annotationRef/>
      </w:r>
      <w:r>
        <w:t xml:space="preserve">Some red points seem to be perfectly aligned on the 1:1 line. Is that correct?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4381A0" w15:done="0"/>
  <w15:commentEx w15:paraId="15FF950D" w15:done="0"/>
  <w15:commentEx w15:paraId="656D05EF" w15:done="0"/>
  <w15:commentEx w15:paraId="012E7AB6" w15:done="0"/>
  <w15:commentEx w15:paraId="788CE61B" w15:done="0"/>
  <w15:commentEx w15:paraId="69F5A220" w15:done="0"/>
  <w15:commentEx w15:paraId="72E589CA" w15:done="0"/>
  <w15:commentEx w15:paraId="57FB2584" w15:done="0"/>
  <w15:commentEx w15:paraId="40CC4DBC" w15:done="0"/>
  <w15:commentEx w15:paraId="212C32DE" w15:done="0"/>
  <w15:commentEx w15:paraId="46C28F12" w15:done="0"/>
  <w15:commentEx w15:paraId="40BD4F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4381A0" w16cid:durableId="29E4F617"/>
  <w16cid:commentId w16cid:paraId="15FF950D" w16cid:durableId="29E4EE3D"/>
  <w16cid:commentId w16cid:paraId="656D05EF" w16cid:durableId="29E51453"/>
  <w16cid:commentId w16cid:paraId="012E7AB6" w16cid:durableId="29E4F948"/>
  <w16cid:commentId w16cid:paraId="788CE61B" w16cid:durableId="29E50EFB"/>
  <w16cid:commentId w16cid:paraId="69F5A220" w16cid:durableId="29E5113B"/>
  <w16cid:commentId w16cid:paraId="72E589CA" w16cid:durableId="29E51581"/>
  <w16cid:commentId w16cid:paraId="57FB2584" w16cid:durableId="29E51789"/>
  <w16cid:commentId w16cid:paraId="40CC4DBC" w16cid:durableId="29E51AE3"/>
  <w16cid:commentId w16cid:paraId="212C32DE" w16cid:durableId="29E5169E"/>
  <w16cid:commentId w16cid:paraId="46C28F12" w16cid:durableId="29E51621"/>
  <w16cid:commentId w16cid:paraId="40BD4F24" w16cid:durableId="29E5173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5045"/>
    <w:multiLevelType w:val="hybridMultilevel"/>
    <w:tmpl w:val="609A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55F2B"/>
    <w:multiLevelType w:val="hybridMultilevel"/>
    <w:tmpl w:val="7512C028"/>
    <w:lvl w:ilvl="0" w:tplc="6D12D682">
      <w:start w:val="1"/>
      <w:numFmt w:val="bullet"/>
      <w:lvlText w:val=""/>
      <w:lvlJc w:val="left"/>
      <w:pPr>
        <w:ind w:left="1440" w:hanging="360"/>
      </w:pPr>
      <w:rPr>
        <w:rFonts w:ascii="Symbol" w:hAnsi="Symbol"/>
      </w:rPr>
    </w:lvl>
    <w:lvl w:ilvl="1" w:tplc="F654AE16">
      <w:start w:val="1"/>
      <w:numFmt w:val="bullet"/>
      <w:lvlText w:val=""/>
      <w:lvlJc w:val="left"/>
      <w:pPr>
        <w:ind w:left="1440" w:hanging="360"/>
      </w:pPr>
      <w:rPr>
        <w:rFonts w:ascii="Symbol" w:hAnsi="Symbol"/>
      </w:rPr>
    </w:lvl>
    <w:lvl w:ilvl="2" w:tplc="14A8DF42">
      <w:start w:val="1"/>
      <w:numFmt w:val="bullet"/>
      <w:lvlText w:val=""/>
      <w:lvlJc w:val="left"/>
      <w:pPr>
        <w:ind w:left="1440" w:hanging="360"/>
      </w:pPr>
      <w:rPr>
        <w:rFonts w:ascii="Symbol" w:hAnsi="Symbol"/>
      </w:rPr>
    </w:lvl>
    <w:lvl w:ilvl="3" w:tplc="90BE3F3A">
      <w:start w:val="1"/>
      <w:numFmt w:val="bullet"/>
      <w:lvlText w:val=""/>
      <w:lvlJc w:val="left"/>
      <w:pPr>
        <w:ind w:left="1440" w:hanging="360"/>
      </w:pPr>
      <w:rPr>
        <w:rFonts w:ascii="Symbol" w:hAnsi="Symbol"/>
      </w:rPr>
    </w:lvl>
    <w:lvl w:ilvl="4" w:tplc="E1FC1946">
      <w:start w:val="1"/>
      <w:numFmt w:val="bullet"/>
      <w:lvlText w:val=""/>
      <w:lvlJc w:val="left"/>
      <w:pPr>
        <w:ind w:left="1440" w:hanging="360"/>
      </w:pPr>
      <w:rPr>
        <w:rFonts w:ascii="Symbol" w:hAnsi="Symbol"/>
      </w:rPr>
    </w:lvl>
    <w:lvl w:ilvl="5" w:tplc="D6C2594A">
      <w:start w:val="1"/>
      <w:numFmt w:val="bullet"/>
      <w:lvlText w:val=""/>
      <w:lvlJc w:val="left"/>
      <w:pPr>
        <w:ind w:left="1440" w:hanging="360"/>
      </w:pPr>
      <w:rPr>
        <w:rFonts w:ascii="Symbol" w:hAnsi="Symbol"/>
      </w:rPr>
    </w:lvl>
    <w:lvl w:ilvl="6" w:tplc="EBFCDBE2">
      <w:start w:val="1"/>
      <w:numFmt w:val="bullet"/>
      <w:lvlText w:val=""/>
      <w:lvlJc w:val="left"/>
      <w:pPr>
        <w:ind w:left="1440" w:hanging="360"/>
      </w:pPr>
      <w:rPr>
        <w:rFonts w:ascii="Symbol" w:hAnsi="Symbol"/>
      </w:rPr>
    </w:lvl>
    <w:lvl w:ilvl="7" w:tplc="F2729088">
      <w:start w:val="1"/>
      <w:numFmt w:val="bullet"/>
      <w:lvlText w:val=""/>
      <w:lvlJc w:val="left"/>
      <w:pPr>
        <w:ind w:left="1440" w:hanging="360"/>
      </w:pPr>
      <w:rPr>
        <w:rFonts w:ascii="Symbol" w:hAnsi="Symbol"/>
      </w:rPr>
    </w:lvl>
    <w:lvl w:ilvl="8" w:tplc="4ADE859A">
      <w:start w:val="1"/>
      <w:numFmt w:val="bullet"/>
      <w:lvlText w:val=""/>
      <w:lvlJc w:val="left"/>
      <w:pPr>
        <w:ind w:left="1440" w:hanging="360"/>
      </w:pPr>
      <w:rPr>
        <w:rFonts w:ascii="Symbol" w:hAnsi="Symbol"/>
      </w:rPr>
    </w:lvl>
  </w:abstractNum>
  <w:abstractNum w:abstractNumId="2" w15:restartNumberingAfterBreak="0">
    <w:nsid w:val="0A3D04AE"/>
    <w:multiLevelType w:val="hybridMultilevel"/>
    <w:tmpl w:val="4D7850FC"/>
    <w:lvl w:ilvl="0" w:tplc="422C1D7E">
      <w:start w:val="1"/>
      <w:numFmt w:val="bullet"/>
      <w:lvlText w:val=""/>
      <w:lvlJc w:val="left"/>
      <w:pPr>
        <w:ind w:left="1440" w:hanging="360"/>
      </w:pPr>
      <w:rPr>
        <w:rFonts w:ascii="Symbol" w:hAnsi="Symbol"/>
      </w:rPr>
    </w:lvl>
    <w:lvl w:ilvl="1" w:tplc="A9BAEA82">
      <w:start w:val="1"/>
      <w:numFmt w:val="bullet"/>
      <w:lvlText w:val=""/>
      <w:lvlJc w:val="left"/>
      <w:pPr>
        <w:ind w:left="1440" w:hanging="360"/>
      </w:pPr>
      <w:rPr>
        <w:rFonts w:ascii="Symbol" w:hAnsi="Symbol"/>
      </w:rPr>
    </w:lvl>
    <w:lvl w:ilvl="2" w:tplc="16A0384A">
      <w:start w:val="1"/>
      <w:numFmt w:val="bullet"/>
      <w:lvlText w:val=""/>
      <w:lvlJc w:val="left"/>
      <w:pPr>
        <w:ind w:left="1440" w:hanging="360"/>
      </w:pPr>
      <w:rPr>
        <w:rFonts w:ascii="Symbol" w:hAnsi="Symbol"/>
      </w:rPr>
    </w:lvl>
    <w:lvl w:ilvl="3" w:tplc="CA48E40A">
      <w:start w:val="1"/>
      <w:numFmt w:val="bullet"/>
      <w:lvlText w:val=""/>
      <w:lvlJc w:val="left"/>
      <w:pPr>
        <w:ind w:left="1440" w:hanging="360"/>
      </w:pPr>
      <w:rPr>
        <w:rFonts w:ascii="Symbol" w:hAnsi="Symbol"/>
      </w:rPr>
    </w:lvl>
    <w:lvl w:ilvl="4" w:tplc="F668AB10">
      <w:start w:val="1"/>
      <w:numFmt w:val="bullet"/>
      <w:lvlText w:val=""/>
      <w:lvlJc w:val="left"/>
      <w:pPr>
        <w:ind w:left="1440" w:hanging="360"/>
      </w:pPr>
      <w:rPr>
        <w:rFonts w:ascii="Symbol" w:hAnsi="Symbol"/>
      </w:rPr>
    </w:lvl>
    <w:lvl w:ilvl="5" w:tplc="2CFE52D0">
      <w:start w:val="1"/>
      <w:numFmt w:val="bullet"/>
      <w:lvlText w:val=""/>
      <w:lvlJc w:val="left"/>
      <w:pPr>
        <w:ind w:left="1440" w:hanging="360"/>
      </w:pPr>
      <w:rPr>
        <w:rFonts w:ascii="Symbol" w:hAnsi="Symbol"/>
      </w:rPr>
    </w:lvl>
    <w:lvl w:ilvl="6" w:tplc="8C480800">
      <w:start w:val="1"/>
      <w:numFmt w:val="bullet"/>
      <w:lvlText w:val=""/>
      <w:lvlJc w:val="left"/>
      <w:pPr>
        <w:ind w:left="1440" w:hanging="360"/>
      </w:pPr>
      <w:rPr>
        <w:rFonts w:ascii="Symbol" w:hAnsi="Symbol"/>
      </w:rPr>
    </w:lvl>
    <w:lvl w:ilvl="7" w:tplc="6A6ABB16">
      <w:start w:val="1"/>
      <w:numFmt w:val="bullet"/>
      <w:lvlText w:val=""/>
      <w:lvlJc w:val="left"/>
      <w:pPr>
        <w:ind w:left="1440" w:hanging="360"/>
      </w:pPr>
      <w:rPr>
        <w:rFonts w:ascii="Symbol" w:hAnsi="Symbol"/>
      </w:rPr>
    </w:lvl>
    <w:lvl w:ilvl="8" w:tplc="B31005FA">
      <w:start w:val="1"/>
      <w:numFmt w:val="bullet"/>
      <w:lvlText w:val=""/>
      <w:lvlJc w:val="left"/>
      <w:pPr>
        <w:ind w:left="1440" w:hanging="360"/>
      </w:pPr>
      <w:rPr>
        <w:rFonts w:ascii="Symbol" w:hAnsi="Symbol"/>
      </w:rPr>
    </w:lvl>
  </w:abstractNum>
  <w:abstractNum w:abstractNumId="3" w15:restartNumberingAfterBreak="0">
    <w:nsid w:val="0B197403"/>
    <w:multiLevelType w:val="hybridMultilevel"/>
    <w:tmpl w:val="C50E3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B246F0"/>
    <w:multiLevelType w:val="hybridMultilevel"/>
    <w:tmpl w:val="5B900488"/>
    <w:lvl w:ilvl="0" w:tplc="3C7EF67E">
      <w:start w:val="1"/>
      <w:numFmt w:val="bullet"/>
      <w:lvlText w:val=""/>
      <w:lvlJc w:val="left"/>
      <w:pPr>
        <w:ind w:left="720" w:hanging="360"/>
      </w:pPr>
      <w:rPr>
        <w:rFonts w:ascii="Symbol" w:hAnsi="Symbol"/>
      </w:rPr>
    </w:lvl>
    <w:lvl w:ilvl="1" w:tplc="DBC6ECD0">
      <w:start w:val="1"/>
      <w:numFmt w:val="bullet"/>
      <w:lvlText w:val=""/>
      <w:lvlJc w:val="left"/>
      <w:pPr>
        <w:ind w:left="720" w:hanging="360"/>
      </w:pPr>
      <w:rPr>
        <w:rFonts w:ascii="Symbol" w:hAnsi="Symbol"/>
      </w:rPr>
    </w:lvl>
    <w:lvl w:ilvl="2" w:tplc="778CB2A4">
      <w:start w:val="1"/>
      <w:numFmt w:val="bullet"/>
      <w:lvlText w:val=""/>
      <w:lvlJc w:val="left"/>
      <w:pPr>
        <w:ind w:left="720" w:hanging="360"/>
      </w:pPr>
      <w:rPr>
        <w:rFonts w:ascii="Symbol" w:hAnsi="Symbol"/>
      </w:rPr>
    </w:lvl>
    <w:lvl w:ilvl="3" w:tplc="BC545D94">
      <w:start w:val="1"/>
      <w:numFmt w:val="bullet"/>
      <w:lvlText w:val=""/>
      <w:lvlJc w:val="left"/>
      <w:pPr>
        <w:ind w:left="720" w:hanging="360"/>
      </w:pPr>
      <w:rPr>
        <w:rFonts w:ascii="Symbol" w:hAnsi="Symbol"/>
      </w:rPr>
    </w:lvl>
    <w:lvl w:ilvl="4" w:tplc="5F327A02">
      <w:start w:val="1"/>
      <w:numFmt w:val="bullet"/>
      <w:lvlText w:val=""/>
      <w:lvlJc w:val="left"/>
      <w:pPr>
        <w:ind w:left="720" w:hanging="360"/>
      </w:pPr>
      <w:rPr>
        <w:rFonts w:ascii="Symbol" w:hAnsi="Symbol"/>
      </w:rPr>
    </w:lvl>
    <w:lvl w:ilvl="5" w:tplc="04BE64DE">
      <w:start w:val="1"/>
      <w:numFmt w:val="bullet"/>
      <w:lvlText w:val=""/>
      <w:lvlJc w:val="left"/>
      <w:pPr>
        <w:ind w:left="720" w:hanging="360"/>
      </w:pPr>
      <w:rPr>
        <w:rFonts w:ascii="Symbol" w:hAnsi="Symbol"/>
      </w:rPr>
    </w:lvl>
    <w:lvl w:ilvl="6" w:tplc="06BA5EC0">
      <w:start w:val="1"/>
      <w:numFmt w:val="bullet"/>
      <w:lvlText w:val=""/>
      <w:lvlJc w:val="left"/>
      <w:pPr>
        <w:ind w:left="720" w:hanging="360"/>
      </w:pPr>
      <w:rPr>
        <w:rFonts w:ascii="Symbol" w:hAnsi="Symbol"/>
      </w:rPr>
    </w:lvl>
    <w:lvl w:ilvl="7" w:tplc="7ED64EC4">
      <w:start w:val="1"/>
      <w:numFmt w:val="bullet"/>
      <w:lvlText w:val=""/>
      <w:lvlJc w:val="left"/>
      <w:pPr>
        <w:ind w:left="720" w:hanging="360"/>
      </w:pPr>
      <w:rPr>
        <w:rFonts w:ascii="Symbol" w:hAnsi="Symbol"/>
      </w:rPr>
    </w:lvl>
    <w:lvl w:ilvl="8" w:tplc="4028C5CA">
      <w:start w:val="1"/>
      <w:numFmt w:val="bullet"/>
      <w:lvlText w:val=""/>
      <w:lvlJc w:val="left"/>
      <w:pPr>
        <w:ind w:left="720" w:hanging="360"/>
      </w:pPr>
      <w:rPr>
        <w:rFonts w:ascii="Symbol" w:hAnsi="Symbol"/>
      </w:rPr>
    </w:lvl>
  </w:abstractNum>
  <w:abstractNum w:abstractNumId="5" w15:restartNumberingAfterBreak="0">
    <w:nsid w:val="1F9E186F"/>
    <w:multiLevelType w:val="hybridMultilevel"/>
    <w:tmpl w:val="22FA54C0"/>
    <w:lvl w:ilvl="0" w:tplc="C2E0AA2C">
      <w:start w:val="1"/>
      <w:numFmt w:val="bullet"/>
      <w:lvlText w:val=""/>
      <w:lvlJc w:val="left"/>
      <w:pPr>
        <w:ind w:left="720" w:hanging="360"/>
      </w:pPr>
      <w:rPr>
        <w:rFonts w:ascii="Symbol" w:hAnsi="Symbol"/>
      </w:rPr>
    </w:lvl>
    <w:lvl w:ilvl="1" w:tplc="C54EFBF2">
      <w:start w:val="1"/>
      <w:numFmt w:val="bullet"/>
      <w:lvlText w:val=""/>
      <w:lvlJc w:val="left"/>
      <w:pPr>
        <w:ind w:left="720" w:hanging="360"/>
      </w:pPr>
      <w:rPr>
        <w:rFonts w:ascii="Symbol" w:hAnsi="Symbol"/>
      </w:rPr>
    </w:lvl>
    <w:lvl w:ilvl="2" w:tplc="27BEEFA4">
      <w:start w:val="1"/>
      <w:numFmt w:val="bullet"/>
      <w:lvlText w:val=""/>
      <w:lvlJc w:val="left"/>
      <w:pPr>
        <w:ind w:left="720" w:hanging="360"/>
      </w:pPr>
      <w:rPr>
        <w:rFonts w:ascii="Symbol" w:hAnsi="Symbol"/>
      </w:rPr>
    </w:lvl>
    <w:lvl w:ilvl="3" w:tplc="EA16E27A">
      <w:start w:val="1"/>
      <w:numFmt w:val="bullet"/>
      <w:lvlText w:val=""/>
      <w:lvlJc w:val="left"/>
      <w:pPr>
        <w:ind w:left="720" w:hanging="360"/>
      </w:pPr>
      <w:rPr>
        <w:rFonts w:ascii="Symbol" w:hAnsi="Symbol"/>
      </w:rPr>
    </w:lvl>
    <w:lvl w:ilvl="4" w:tplc="1B12D838">
      <w:start w:val="1"/>
      <w:numFmt w:val="bullet"/>
      <w:lvlText w:val=""/>
      <w:lvlJc w:val="left"/>
      <w:pPr>
        <w:ind w:left="720" w:hanging="360"/>
      </w:pPr>
      <w:rPr>
        <w:rFonts w:ascii="Symbol" w:hAnsi="Symbol"/>
      </w:rPr>
    </w:lvl>
    <w:lvl w:ilvl="5" w:tplc="63CE4F9C">
      <w:start w:val="1"/>
      <w:numFmt w:val="bullet"/>
      <w:lvlText w:val=""/>
      <w:lvlJc w:val="left"/>
      <w:pPr>
        <w:ind w:left="720" w:hanging="360"/>
      </w:pPr>
      <w:rPr>
        <w:rFonts w:ascii="Symbol" w:hAnsi="Symbol"/>
      </w:rPr>
    </w:lvl>
    <w:lvl w:ilvl="6" w:tplc="7F8A470E">
      <w:start w:val="1"/>
      <w:numFmt w:val="bullet"/>
      <w:lvlText w:val=""/>
      <w:lvlJc w:val="left"/>
      <w:pPr>
        <w:ind w:left="720" w:hanging="360"/>
      </w:pPr>
      <w:rPr>
        <w:rFonts w:ascii="Symbol" w:hAnsi="Symbol"/>
      </w:rPr>
    </w:lvl>
    <w:lvl w:ilvl="7" w:tplc="40BA961E">
      <w:start w:val="1"/>
      <w:numFmt w:val="bullet"/>
      <w:lvlText w:val=""/>
      <w:lvlJc w:val="left"/>
      <w:pPr>
        <w:ind w:left="720" w:hanging="360"/>
      </w:pPr>
      <w:rPr>
        <w:rFonts w:ascii="Symbol" w:hAnsi="Symbol"/>
      </w:rPr>
    </w:lvl>
    <w:lvl w:ilvl="8" w:tplc="8F4CF086">
      <w:start w:val="1"/>
      <w:numFmt w:val="bullet"/>
      <w:lvlText w:val=""/>
      <w:lvlJc w:val="left"/>
      <w:pPr>
        <w:ind w:left="720" w:hanging="360"/>
      </w:pPr>
      <w:rPr>
        <w:rFonts w:ascii="Symbol" w:hAnsi="Symbol"/>
      </w:rPr>
    </w:lvl>
  </w:abstractNum>
  <w:abstractNum w:abstractNumId="6" w15:restartNumberingAfterBreak="0">
    <w:nsid w:val="233731A2"/>
    <w:multiLevelType w:val="hybridMultilevel"/>
    <w:tmpl w:val="9C2CB93A"/>
    <w:lvl w:ilvl="0" w:tplc="8192512C">
      <w:start w:val="1"/>
      <w:numFmt w:val="bullet"/>
      <w:lvlText w:val=""/>
      <w:lvlJc w:val="left"/>
      <w:pPr>
        <w:ind w:left="720" w:hanging="360"/>
      </w:pPr>
      <w:rPr>
        <w:rFonts w:ascii="Symbol" w:hAnsi="Symbol"/>
      </w:rPr>
    </w:lvl>
    <w:lvl w:ilvl="1" w:tplc="54280702">
      <w:start w:val="1"/>
      <w:numFmt w:val="bullet"/>
      <w:lvlText w:val=""/>
      <w:lvlJc w:val="left"/>
      <w:pPr>
        <w:ind w:left="720" w:hanging="360"/>
      </w:pPr>
      <w:rPr>
        <w:rFonts w:ascii="Symbol" w:hAnsi="Symbol"/>
      </w:rPr>
    </w:lvl>
    <w:lvl w:ilvl="2" w:tplc="2B0A8644">
      <w:start w:val="1"/>
      <w:numFmt w:val="bullet"/>
      <w:lvlText w:val=""/>
      <w:lvlJc w:val="left"/>
      <w:pPr>
        <w:ind w:left="720" w:hanging="360"/>
      </w:pPr>
      <w:rPr>
        <w:rFonts w:ascii="Symbol" w:hAnsi="Symbol"/>
      </w:rPr>
    </w:lvl>
    <w:lvl w:ilvl="3" w:tplc="61AEBBDE">
      <w:start w:val="1"/>
      <w:numFmt w:val="bullet"/>
      <w:lvlText w:val=""/>
      <w:lvlJc w:val="left"/>
      <w:pPr>
        <w:ind w:left="720" w:hanging="360"/>
      </w:pPr>
      <w:rPr>
        <w:rFonts w:ascii="Symbol" w:hAnsi="Symbol"/>
      </w:rPr>
    </w:lvl>
    <w:lvl w:ilvl="4" w:tplc="D26610F2">
      <w:start w:val="1"/>
      <w:numFmt w:val="bullet"/>
      <w:lvlText w:val=""/>
      <w:lvlJc w:val="left"/>
      <w:pPr>
        <w:ind w:left="720" w:hanging="360"/>
      </w:pPr>
      <w:rPr>
        <w:rFonts w:ascii="Symbol" w:hAnsi="Symbol"/>
      </w:rPr>
    </w:lvl>
    <w:lvl w:ilvl="5" w:tplc="86AABA1C">
      <w:start w:val="1"/>
      <w:numFmt w:val="bullet"/>
      <w:lvlText w:val=""/>
      <w:lvlJc w:val="left"/>
      <w:pPr>
        <w:ind w:left="720" w:hanging="360"/>
      </w:pPr>
      <w:rPr>
        <w:rFonts w:ascii="Symbol" w:hAnsi="Symbol"/>
      </w:rPr>
    </w:lvl>
    <w:lvl w:ilvl="6" w:tplc="3E3E25C8">
      <w:start w:val="1"/>
      <w:numFmt w:val="bullet"/>
      <w:lvlText w:val=""/>
      <w:lvlJc w:val="left"/>
      <w:pPr>
        <w:ind w:left="720" w:hanging="360"/>
      </w:pPr>
      <w:rPr>
        <w:rFonts w:ascii="Symbol" w:hAnsi="Symbol"/>
      </w:rPr>
    </w:lvl>
    <w:lvl w:ilvl="7" w:tplc="D97E6CF6">
      <w:start w:val="1"/>
      <w:numFmt w:val="bullet"/>
      <w:lvlText w:val=""/>
      <w:lvlJc w:val="left"/>
      <w:pPr>
        <w:ind w:left="720" w:hanging="360"/>
      </w:pPr>
      <w:rPr>
        <w:rFonts w:ascii="Symbol" w:hAnsi="Symbol"/>
      </w:rPr>
    </w:lvl>
    <w:lvl w:ilvl="8" w:tplc="B908E492">
      <w:start w:val="1"/>
      <w:numFmt w:val="bullet"/>
      <w:lvlText w:val=""/>
      <w:lvlJc w:val="left"/>
      <w:pPr>
        <w:ind w:left="720" w:hanging="360"/>
      </w:pPr>
      <w:rPr>
        <w:rFonts w:ascii="Symbol" w:hAnsi="Symbol"/>
      </w:rPr>
    </w:lvl>
  </w:abstractNum>
  <w:abstractNum w:abstractNumId="7" w15:restartNumberingAfterBreak="0">
    <w:nsid w:val="3DAE1002"/>
    <w:multiLevelType w:val="hybridMultilevel"/>
    <w:tmpl w:val="BDCCB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001F9"/>
    <w:multiLevelType w:val="hybridMultilevel"/>
    <w:tmpl w:val="B8C634AC"/>
    <w:lvl w:ilvl="0" w:tplc="2E5CE7AA">
      <w:start w:val="1"/>
      <w:numFmt w:val="bullet"/>
      <w:lvlText w:val=""/>
      <w:lvlJc w:val="left"/>
      <w:pPr>
        <w:ind w:left="1440" w:hanging="360"/>
      </w:pPr>
      <w:rPr>
        <w:rFonts w:ascii="Symbol" w:hAnsi="Symbol"/>
      </w:rPr>
    </w:lvl>
    <w:lvl w:ilvl="1" w:tplc="00A03AA2">
      <w:start w:val="1"/>
      <w:numFmt w:val="bullet"/>
      <w:lvlText w:val=""/>
      <w:lvlJc w:val="left"/>
      <w:pPr>
        <w:ind w:left="1440" w:hanging="360"/>
      </w:pPr>
      <w:rPr>
        <w:rFonts w:ascii="Symbol" w:hAnsi="Symbol"/>
      </w:rPr>
    </w:lvl>
    <w:lvl w:ilvl="2" w:tplc="B09CC670">
      <w:start w:val="1"/>
      <w:numFmt w:val="bullet"/>
      <w:lvlText w:val=""/>
      <w:lvlJc w:val="left"/>
      <w:pPr>
        <w:ind w:left="1440" w:hanging="360"/>
      </w:pPr>
      <w:rPr>
        <w:rFonts w:ascii="Symbol" w:hAnsi="Symbol"/>
      </w:rPr>
    </w:lvl>
    <w:lvl w:ilvl="3" w:tplc="4E86EFAC">
      <w:start w:val="1"/>
      <w:numFmt w:val="bullet"/>
      <w:lvlText w:val=""/>
      <w:lvlJc w:val="left"/>
      <w:pPr>
        <w:ind w:left="1440" w:hanging="360"/>
      </w:pPr>
      <w:rPr>
        <w:rFonts w:ascii="Symbol" w:hAnsi="Symbol"/>
      </w:rPr>
    </w:lvl>
    <w:lvl w:ilvl="4" w:tplc="1D349E66">
      <w:start w:val="1"/>
      <w:numFmt w:val="bullet"/>
      <w:lvlText w:val=""/>
      <w:lvlJc w:val="left"/>
      <w:pPr>
        <w:ind w:left="1440" w:hanging="360"/>
      </w:pPr>
      <w:rPr>
        <w:rFonts w:ascii="Symbol" w:hAnsi="Symbol"/>
      </w:rPr>
    </w:lvl>
    <w:lvl w:ilvl="5" w:tplc="5972D5FC">
      <w:start w:val="1"/>
      <w:numFmt w:val="bullet"/>
      <w:lvlText w:val=""/>
      <w:lvlJc w:val="left"/>
      <w:pPr>
        <w:ind w:left="1440" w:hanging="360"/>
      </w:pPr>
      <w:rPr>
        <w:rFonts w:ascii="Symbol" w:hAnsi="Symbol"/>
      </w:rPr>
    </w:lvl>
    <w:lvl w:ilvl="6" w:tplc="D4FC429A">
      <w:start w:val="1"/>
      <w:numFmt w:val="bullet"/>
      <w:lvlText w:val=""/>
      <w:lvlJc w:val="left"/>
      <w:pPr>
        <w:ind w:left="1440" w:hanging="360"/>
      </w:pPr>
      <w:rPr>
        <w:rFonts w:ascii="Symbol" w:hAnsi="Symbol"/>
      </w:rPr>
    </w:lvl>
    <w:lvl w:ilvl="7" w:tplc="9698AAFA">
      <w:start w:val="1"/>
      <w:numFmt w:val="bullet"/>
      <w:lvlText w:val=""/>
      <w:lvlJc w:val="left"/>
      <w:pPr>
        <w:ind w:left="1440" w:hanging="360"/>
      </w:pPr>
      <w:rPr>
        <w:rFonts w:ascii="Symbol" w:hAnsi="Symbol"/>
      </w:rPr>
    </w:lvl>
    <w:lvl w:ilvl="8" w:tplc="AC3CF5DE">
      <w:start w:val="1"/>
      <w:numFmt w:val="bullet"/>
      <w:lvlText w:val=""/>
      <w:lvlJc w:val="left"/>
      <w:pPr>
        <w:ind w:left="1440" w:hanging="360"/>
      </w:pPr>
      <w:rPr>
        <w:rFonts w:ascii="Symbol" w:hAnsi="Symbol"/>
      </w:rPr>
    </w:lvl>
  </w:abstractNum>
  <w:abstractNum w:abstractNumId="9" w15:restartNumberingAfterBreak="0">
    <w:nsid w:val="46CE0449"/>
    <w:multiLevelType w:val="hybridMultilevel"/>
    <w:tmpl w:val="7F045DD0"/>
    <w:lvl w:ilvl="0" w:tplc="7E1ECB3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9FA4C75"/>
    <w:multiLevelType w:val="hybridMultilevel"/>
    <w:tmpl w:val="B2923DE8"/>
    <w:lvl w:ilvl="0" w:tplc="7D86DF1C">
      <w:start w:val="1"/>
      <w:numFmt w:val="bullet"/>
      <w:lvlText w:val=""/>
      <w:lvlJc w:val="left"/>
      <w:pPr>
        <w:ind w:left="1440" w:hanging="360"/>
      </w:pPr>
      <w:rPr>
        <w:rFonts w:ascii="Symbol" w:hAnsi="Symbol"/>
      </w:rPr>
    </w:lvl>
    <w:lvl w:ilvl="1" w:tplc="D326178A">
      <w:start w:val="1"/>
      <w:numFmt w:val="bullet"/>
      <w:lvlText w:val=""/>
      <w:lvlJc w:val="left"/>
      <w:pPr>
        <w:ind w:left="1440" w:hanging="360"/>
      </w:pPr>
      <w:rPr>
        <w:rFonts w:ascii="Symbol" w:hAnsi="Symbol"/>
      </w:rPr>
    </w:lvl>
    <w:lvl w:ilvl="2" w:tplc="756063D6">
      <w:start w:val="1"/>
      <w:numFmt w:val="bullet"/>
      <w:lvlText w:val=""/>
      <w:lvlJc w:val="left"/>
      <w:pPr>
        <w:ind w:left="1440" w:hanging="360"/>
      </w:pPr>
      <w:rPr>
        <w:rFonts w:ascii="Symbol" w:hAnsi="Symbol"/>
      </w:rPr>
    </w:lvl>
    <w:lvl w:ilvl="3" w:tplc="8618B28A">
      <w:start w:val="1"/>
      <w:numFmt w:val="bullet"/>
      <w:lvlText w:val=""/>
      <w:lvlJc w:val="left"/>
      <w:pPr>
        <w:ind w:left="1440" w:hanging="360"/>
      </w:pPr>
      <w:rPr>
        <w:rFonts w:ascii="Symbol" w:hAnsi="Symbol"/>
      </w:rPr>
    </w:lvl>
    <w:lvl w:ilvl="4" w:tplc="EA72C7D8">
      <w:start w:val="1"/>
      <w:numFmt w:val="bullet"/>
      <w:lvlText w:val=""/>
      <w:lvlJc w:val="left"/>
      <w:pPr>
        <w:ind w:left="1440" w:hanging="360"/>
      </w:pPr>
      <w:rPr>
        <w:rFonts w:ascii="Symbol" w:hAnsi="Symbol"/>
      </w:rPr>
    </w:lvl>
    <w:lvl w:ilvl="5" w:tplc="577E01F4">
      <w:start w:val="1"/>
      <w:numFmt w:val="bullet"/>
      <w:lvlText w:val=""/>
      <w:lvlJc w:val="left"/>
      <w:pPr>
        <w:ind w:left="1440" w:hanging="360"/>
      </w:pPr>
      <w:rPr>
        <w:rFonts w:ascii="Symbol" w:hAnsi="Symbol"/>
      </w:rPr>
    </w:lvl>
    <w:lvl w:ilvl="6" w:tplc="2806E6C8">
      <w:start w:val="1"/>
      <w:numFmt w:val="bullet"/>
      <w:lvlText w:val=""/>
      <w:lvlJc w:val="left"/>
      <w:pPr>
        <w:ind w:left="1440" w:hanging="360"/>
      </w:pPr>
      <w:rPr>
        <w:rFonts w:ascii="Symbol" w:hAnsi="Symbol"/>
      </w:rPr>
    </w:lvl>
    <w:lvl w:ilvl="7" w:tplc="1E4C9FA8">
      <w:start w:val="1"/>
      <w:numFmt w:val="bullet"/>
      <w:lvlText w:val=""/>
      <w:lvlJc w:val="left"/>
      <w:pPr>
        <w:ind w:left="1440" w:hanging="360"/>
      </w:pPr>
      <w:rPr>
        <w:rFonts w:ascii="Symbol" w:hAnsi="Symbol"/>
      </w:rPr>
    </w:lvl>
    <w:lvl w:ilvl="8" w:tplc="6B9A8580">
      <w:start w:val="1"/>
      <w:numFmt w:val="bullet"/>
      <w:lvlText w:val=""/>
      <w:lvlJc w:val="left"/>
      <w:pPr>
        <w:ind w:left="1440" w:hanging="360"/>
      </w:pPr>
      <w:rPr>
        <w:rFonts w:ascii="Symbol" w:hAnsi="Symbol"/>
      </w:rPr>
    </w:lvl>
  </w:abstractNum>
  <w:abstractNum w:abstractNumId="11" w15:restartNumberingAfterBreak="0">
    <w:nsid w:val="615D66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1035B1"/>
    <w:multiLevelType w:val="hybridMultilevel"/>
    <w:tmpl w:val="C50E35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3FF69D4"/>
    <w:multiLevelType w:val="hybridMultilevel"/>
    <w:tmpl w:val="5718A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15059B"/>
    <w:multiLevelType w:val="hybridMultilevel"/>
    <w:tmpl w:val="61962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E1BAA"/>
    <w:multiLevelType w:val="hybridMultilevel"/>
    <w:tmpl w:val="F192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A75B6E"/>
    <w:multiLevelType w:val="hybridMultilevel"/>
    <w:tmpl w:val="736C54DA"/>
    <w:lvl w:ilvl="0" w:tplc="3C6673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C7267"/>
    <w:multiLevelType w:val="hybridMultilevel"/>
    <w:tmpl w:val="39946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262E5B"/>
    <w:multiLevelType w:val="multilevel"/>
    <w:tmpl w:val="3FA4FA7C"/>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864"/>
        </w:tabs>
        <w:ind w:left="432" w:hanging="432"/>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9" w15:restartNumberingAfterBreak="0">
    <w:nsid w:val="7C646A9E"/>
    <w:multiLevelType w:val="hybridMultilevel"/>
    <w:tmpl w:val="B15C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7131480">
    <w:abstractNumId w:val="19"/>
  </w:num>
  <w:num w:numId="2" w16cid:durableId="1126898059">
    <w:abstractNumId w:val="9"/>
  </w:num>
  <w:num w:numId="3" w16cid:durableId="1175262771">
    <w:abstractNumId w:val="18"/>
  </w:num>
  <w:num w:numId="4" w16cid:durableId="860126989">
    <w:abstractNumId w:val="0"/>
  </w:num>
  <w:num w:numId="5" w16cid:durableId="1728532492">
    <w:abstractNumId w:val="3"/>
  </w:num>
  <w:num w:numId="6" w16cid:durableId="1459379129">
    <w:abstractNumId w:val="13"/>
  </w:num>
  <w:num w:numId="7" w16cid:durableId="612135044">
    <w:abstractNumId w:val="14"/>
  </w:num>
  <w:num w:numId="8" w16cid:durableId="1157955940">
    <w:abstractNumId w:val="17"/>
  </w:num>
  <w:num w:numId="9" w16cid:durableId="2043969321">
    <w:abstractNumId w:val="15"/>
  </w:num>
  <w:num w:numId="10" w16cid:durableId="1458378419">
    <w:abstractNumId w:val="8"/>
  </w:num>
  <w:num w:numId="11" w16cid:durableId="2049066688">
    <w:abstractNumId w:val="10"/>
  </w:num>
  <w:num w:numId="12" w16cid:durableId="1892644206">
    <w:abstractNumId w:val="5"/>
  </w:num>
  <w:num w:numId="13" w16cid:durableId="1079979618">
    <w:abstractNumId w:val="4"/>
  </w:num>
  <w:num w:numId="14" w16cid:durableId="626661062">
    <w:abstractNumId w:val="18"/>
  </w:num>
  <w:num w:numId="15" w16cid:durableId="1857032915">
    <w:abstractNumId w:val="11"/>
  </w:num>
  <w:num w:numId="16" w16cid:durableId="1453405821">
    <w:abstractNumId w:val="18"/>
  </w:num>
  <w:num w:numId="17" w16cid:durableId="2000186808">
    <w:abstractNumId w:val="2"/>
  </w:num>
  <w:num w:numId="18" w16cid:durableId="450786281">
    <w:abstractNumId w:val="1"/>
  </w:num>
  <w:num w:numId="19" w16cid:durableId="994845718">
    <w:abstractNumId w:val="6"/>
  </w:num>
  <w:num w:numId="20" w16cid:durableId="8871198">
    <w:abstractNumId w:val="12"/>
  </w:num>
  <w:num w:numId="21" w16cid:durableId="207769169">
    <w:abstractNumId w:val="18"/>
  </w:num>
  <w:num w:numId="22" w16cid:durableId="1860463327">
    <w:abstractNumId w:val="7"/>
  </w:num>
  <w:num w:numId="23" w16cid:durableId="38367893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krawal, Arjun">
    <w15:presenceInfo w15:providerId="AD" w15:userId="S::arjun.chakrawal@pnnl.gov::1b69a048-c6a1-4e41-816d-1e92891910c1"/>
  </w15:person>
  <w15:person w15:author="Stefano Manzoni">
    <w15:presenceInfo w15:providerId="AD" w15:userId="S-1-5-21-299502267-1715567821-839522115-5668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Nq8FAGIbldMtAAAA"/>
  </w:docVars>
  <w:rsids>
    <w:rsidRoot w:val="0075689C"/>
    <w:rsid w:val="000009A9"/>
    <w:rsid w:val="00000B43"/>
    <w:rsid w:val="000019EE"/>
    <w:rsid w:val="00002E1F"/>
    <w:rsid w:val="00003F1B"/>
    <w:rsid w:val="0000440C"/>
    <w:rsid w:val="000044E3"/>
    <w:rsid w:val="000047C5"/>
    <w:rsid w:val="00005951"/>
    <w:rsid w:val="0000637A"/>
    <w:rsid w:val="0000673B"/>
    <w:rsid w:val="00006E23"/>
    <w:rsid w:val="00007346"/>
    <w:rsid w:val="0001050D"/>
    <w:rsid w:val="0001057D"/>
    <w:rsid w:val="0001274D"/>
    <w:rsid w:val="00012938"/>
    <w:rsid w:val="00012D4A"/>
    <w:rsid w:val="00013080"/>
    <w:rsid w:val="00013BA7"/>
    <w:rsid w:val="00013BBF"/>
    <w:rsid w:val="00014BBD"/>
    <w:rsid w:val="000167EE"/>
    <w:rsid w:val="0001705B"/>
    <w:rsid w:val="000172FF"/>
    <w:rsid w:val="00017B40"/>
    <w:rsid w:val="000206A3"/>
    <w:rsid w:val="00020A4B"/>
    <w:rsid w:val="00021B2E"/>
    <w:rsid w:val="00022CFC"/>
    <w:rsid w:val="00022E02"/>
    <w:rsid w:val="00023130"/>
    <w:rsid w:val="000237DD"/>
    <w:rsid w:val="00024B73"/>
    <w:rsid w:val="00024F37"/>
    <w:rsid w:val="000252A4"/>
    <w:rsid w:val="0002539E"/>
    <w:rsid w:val="00026FDC"/>
    <w:rsid w:val="00026FF8"/>
    <w:rsid w:val="00027502"/>
    <w:rsid w:val="0003086B"/>
    <w:rsid w:val="00030B25"/>
    <w:rsid w:val="000331A2"/>
    <w:rsid w:val="000331AD"/>
    <w:rsid w:val="000337E0"/>
    <w:rsid w:val="000339A2"/>
    <w:rsid w:val="00033F3F"/>
    <w:rsid w:val="000347A0"/>
    <w:rsid w:val="0003677F"/>
    <w:rsid w:val="00036E59"/>
    <w:rsid w:val="0003719B"/>
    <w:rsid w:val="00041AC0"/>
    <w:rsid w:val="00042543"/>
    <w:rsid w:val="000427BD"/>
    <w:rsid w:val="00043003"/>
    <w:rsid w:val="00044CE2"/>
    <w:rsid w:val="00045866"/>
    <w:rsid w:val="00045BD6"/>
    <w:rsid w:val="00046377"/>
    <w:rsid w:val="00046A98"/>
    <w:rsid w:val="00046D5D"/>
    <w:rsid w:val="00046DD7"/>
    <w:rsid w:val="00047205"/>
    <w:rsid w:val="00047E9F"/>
    <w:rsid w:val="00047F9F"/>
    <w:rsid w:val="0005058B"/>
    <w:rsid w:val="00050E12"/>
    <w:rsid w:val="000511D7"/>
    <w:rsid w:val="00051B12"/>
    <w:rsid w:val="00051B20"/>
    <w:rsid w:val="00052538"/>
    <w:rsid w:val="00053288"/>
    <w:rsid w:val="00054532"/>
    <w:rsid w:val="00055A44"/>
    <w:rsid w:val="000564A6"/>
    <w:rsid w:val="000564F0"/>
    <w:rsid w:val="0005690E"/>
    <w:rsid w:val="000569BA"/>
    <w:rsid w:val="000573C2"/>
    <w:rsid w:val="00060F0F"/>
    <w:rsid w:val="00061BE5"/>
    <w:rsid w:val="00061F43"/>
    <w:rsid w:val="00063805"/>
    <w:rsid w:val="0006395A"/>
    <w:rsid w:val="000644B8"/>
    <w:rsid w:val="00064A60"/>
    <w:rsid w:val="000650F3"/>
    <w:rsid w:val="00065780"/>
    <w:rsid w:val="00066A14"/>
    <w:rsid w:val="00067F06"/>
    <w:rsid w:val="0007007E"/>
    <w:rsid w:val="00070DE8"/>
    <w:rsid w:val="0007173E"/>
    <w:rsid w:val="00071E7C"/>
    <w:rsid w:val="00073C59"/>
    <w:rsid w:val="00074125"/>
    <w:rsid w:val="000747F5"/>
    <w:rsid w:val="000755CB"/>
    <w:rsid w:val="00075D83"/>
    <w:rsid w:val="00076301"/>
    <w:rsid w:val="00076C66"/>
    <w:rsid w:val="00076EAB"/>
    <w:rsid w:val="000772D1"/>
    <w:rsid w:val="00077B03"/>
    <w:rsid w:val="00077FE1"/>
    <w:rsid w:val="000800AA"/>
    <w:rsid w:val="000803F2"/>
    <w:rsid w:val="000805FC"/>
    <w:rsid w:val="00080736"/>
    <w:rsid w:val="0008150D"/>
    <w:rsid w:val="00081590"/>
    <w:rsid w:val="0008265F"/>
    <w:rsid w:val="00082D74"/>
    <w:rsid w:val="0008315F"/>
    <w:rsid w:val="00083833"/>
    <w:rsid w:val="00084D47"/>
    <w:rsid w:val="00087877"/>
    <w:rsid w:val="000878A3"/>
    <w:rsid w:val="00087D53"/>
    <w:rsid w:val="0009075D"/>
    <w:rsid w:val="00091D41"/>
    <w:rsid w:val="0009385A"/>
    <w:rsid w:val="00093FB0"/>
    <w:rsid w:val="00094049"/>
    <w:rsid w:val="00094C38"/>
    <w:rsid w:val="00096145"/>
    <w:rsid w:val="00096B36"/>
    <w:rsid w:val="00096F3E"/>
    <w:rsid w:val="000A0047"/>
    <w:rsid w:val="000A19B4"/>
    <w:rsid w:val="000A2819"/>
    <w:rsid w:val="000A39EF"/>
    <w:rsid w:val="000A4075"/>
    <w:rsid w:val="000A5F7E"/>
    <w:rsid w:val="000A6122"/>
    <w:rsid w:val="000A79C4"/>
    <w:rsid w:val="000A7EC3"/>
    <w:rsid w:val="000B0ADF"/>
    <w:rsid w:val="000B0B84"/>
    <w:rsid w:val="000B12C2"/>
    <w:rsid w:val="000B13A3"/>
    <w:rsid w:val="000B1461"/>
    <w:rsid w:val="000B20E7"/>
    <w:rsid w:val="000B218A"/>
    <w:rsid w:val="000B2217"/>
    <w:rsid w:val="000B3930"/>
    <w:rsid w:val="000B421E"/>
    <w:rsid w:val="000B43D9"/>
    <w:rsid w:val="000B4E21"/>
    <w:rsid w:val="000B72C1"/>
    <w:rsid w:val="000C024A"/>
    <w:rsid w:val="000C0345"/>
    <w:rsid w:val="000C04C4"/>
    <w:rsid w:val="000C0E93"/>
    <w:rsid w:val="000C1DF0"/>
    <w:rsid w:val="000C2176"/>
    <w:rsid w:val="000C3A87"/>
    <w:rsid w:val="000C3F7E"/>
    <w:rsid w:val="000C6E70"/>
    <w:rsid w:val="000C75D0"/>
    <w:rsid w:val="000C7732"/>
    <w:rsid w:val="000D1369"/>
    <w:rsid w:val="000D21EC"/>
    <w:rsid w:val="000D3B4A"/>
    <w:rsid w:val="000D3C62"/>
    <w:rsid w:val="000D772D"/>
    <w:rsid w:val="000D7D23"/>
    <w:rsid w:val="000D7E28"/>
    <w:rsid w:val="000E1245"/>
    <w:rsid w:val="000E12DB"/>
    <w:rsid w:val="000E2503"/>
    <w:rsid w:val="000E2521"/>
    <w:rsid w:val="000E254E"/>
    <w:rsid w:val="000E279F"/>
    <w:rsid w:val="000E33A5"/>
    <w:rsid w:val="000E38E1"/>
    <w:rsid w:val="000E3F4C"/>
    <w:rsid w:val="000E591D"/>
    <w:rsid w:val="000E69A0"/>
    <w:rsid w:val="000E6A82"/>
    <w:rsid w:val="000E6AFB"/>
    <w:rsid w:val="000E7EDB"/>
    <w:rsid w:val="000F0C5F"/>
    <w:rsid w:val="000F0EA3"/>
    <w:rsid w:val="000F274D"/>
    <w:rsid w:val="000F2976"/>
    <w:rsid w:val="000F2CFF"/>
    <w:rsid w:val="000F2DD6"/>
    <w:rsid w:val="000F3634"/>
    <w:rsid w:val="000F4FEE"/>
    <w:rsid w:val="000F5200"/>
    <w:rsid w:val="000F59E1"/>
    <w:rsid w:val="000F5CC0"/>
    <w:rsid w:val="000F6531"/>
    <w:rsid w:val="000F6627"/>
    <w:rsid w:val="000F6C42"/>
    <w:rsid w:val="000F72F2"/>
    <w:rsid w:val="00100B55"/>
    <w:rsid w:val="00101079"/>
    <w:rsid w:val="00101DD4"/>
    <w:rsid w:val="001026CF"/>
    <w:rsid w:val="0010354E"/>
    <w:rsid w:val="00103722"/>
    <w:rsid w:val="00104D47"/>
    <w:rsid w:val="00105535"/>
    <w:rsid w:val="00105773"/>
    <w:rsid w:val="001059C1"/>
    <w:rsid w:val="00105D87"/>
    <w:rsid w:val="00106AC8"/>
    <w:rsid w:val="00106C43"/>
    <w:rsid w:val="00106FA9"/>
    <w:rsid w:val="001101E9"/>
    <w:rsid w:val="001102EC"/>
    <w:rsid w:val="00110C6D"/>
    <w:rsid w:val="00110F9D"/>
    <w:rsid w:val="00111FAE"/>
    <w:rsid w:val="0011414B"/>
    <w:rsid w:val="001158F1"/>
    <w:rsid w:val="00116B34"/>
    <w:rsid w:val="00116DCD"/>
    <w:rsid w:val="00120930"/>
    <w:rsid w:val="00120B71"/>
    <w:rsid w:val="00121F7C"/>
    <w:rsid w:val="0012251C"/>
    <w:rsid w:val="00123992"/>
    <w:rsid w:val="0012409E"/>
    <w:rsid w:val="00124BEF"/>
    <w:rsid w:val="00126876"/>
    <w:rsid w:val="00126A99"/>
    <w:rsid w:val="00127499"/>
    <w:rsid w:val="00130790"/>
    <w:rsid w:val="001307F9"/>
    <w:rsid w:val="001309B5"/>
    <w:rsid w:val="00133A0B"/>
    <w:rsid w:val="00133B76"/>
    <w:rsid w:val="001343FD"/>
    <w:rsid w:val="00135814"/>
    <w:rsid w:val="001359C0"/>
    <w:rsid w:val="001359C2"/>
    <w:rsid w:val="00135B1F"/>
    <w:rsid w:val="00137971"/>
    <w:rsid w:val="00137F05"/>
    <w:rsid w:val="00140456"/>
    <w:rsid w:val="0014087B"/>
    <w:rsid w:val="00140B6C"/>
    <w:rsid w:val="001415C0"/>
    <w:rsid w:val="00142DA0"/>
    <w:rsid w:val="00143039"/>
    <w:rsid w:val="00143E75"/>
    <w:rsid w:val="00144DDD"/>
    <w:rsid w:val="00146363"/>
    <w:rsid w:val="001464C0"/>
    <w:rsid w:val="00146883"/>
    <w:rsid w:val="001469EF"/>
    <w:rsid w:val="0014796A"/>
    <w:rsid w:val="00147BB0"/>
    <w:rsid w:val="00150858"/>
    <w:rsid w:val="00151B21"/>
    <w:rsid w:val="00151F50"/>
    <w:rsid w:val="00154CCB"/>
    <w:rsid w:val="001554E7"/>
    <w:rsid w:val="00155BF5"/>
    <w:rsid w:val="00156EF5"/>
    <w:rsid w:val="0016021D"/>
    <w:rsid w:val="00160483"/>
    <w:rsid w:val="0016113B"/>
    <w:rsid w:val="00161CBE"/>
    <w:rsid w:val="001621B8"/>
    <w:rsid w:val="00162BAC"/>
    <w:rsid w:val="00162E04"/>
    <w:rsid w:val="00163B3C"/>
    <w:rsid w:val="00163C50"/>
    <w:rsid w:val="00163D40"/>
    <w:rsid w:val="00163E11"/>
    <w:rsid w:val="00164220"/>
    <w:rsid w:val="00164C86"/>
    <w:rsid w:val="001650B5"/>
    <w:rsid w:val="00165736"/>
    <w:rsid w:val="00165C51"/>
    <w:rsid w:val="00166946"/>
    <w:rsid w:val="00172904"/>
    <w:rsid w:val="00174365"/>
    <w:rsid w:val="00174B79"/>
    <w:rsid w:val="00176815"/>
    <w:rsid w:val="00177128"/>
    <w:rsid w:val="001771EE"/>
    <w:rsid w:val="001777AF"/>
    <w:rsid w:val="00180583"/>
    <w:rsid w:val="00180784"/>
    <w:rsid w:val="001834A7"/>
    <w:rsid w:val="001836ED"/>
    <w:rsid w:val="00183F5E"/>
    <w:rsid w:val="00184D01"/>
    <w:rsid w:val="00185F86"/>
    <w:rsid w:val="00186257"/>
    <w:rsid w:val="00186ACD"/>
    <w:rsid w:val="001876B7"/>
    <w:rsid w:val="00187DB2"/>
    <w:rsid w:val="001900DE"/>
    <w:rsid w:val="00190273"/>
    <w:rsid w:val="00190852"/>
    <w:rsid w:val="0019285B"/>
    <w:rsid w:val="001933CC"/>
    <w:rsid w:val="00195C03"/>
    <w:rsid w:val="001966F7"/>
    <w:rsid w:val="00196AD5"/>
    <w:rsid w:val="0019734A"/>
    <w:rsid w:val="001A0104"/>
    <w:rsid w:val="001A104D"/>
    <w:rsid w:val="001A1843"/>
    <w:rsid w:val="001A2814"/>
    <w:rsid w:val="001A2E22"/>
    <w:rsid w:val="001A46D0"/>
    <w:rsid w:val="001A48C3"/>
    <w:rsid w:val="001A4C66"/>
    <w:rsid w:val="001A5277"/>
    <w:rsid w:val="001A5812"/>
    <w:rsid w:val="001A624C"/>
    <w:rsid w:val="001A63ED"/>
    <w:rsid w:val="001A6BA0"/>
    <w:rsid w:val="001A74BA"/>
    <w:rsid w:val="001B0123"/>
    <w:rsid w:val="001B09C3"/>
    <w:rsid w:val="001B0AC6"/>
    <w:rsid w:val="001B126B"/>
    <w:rsid w:val="001B5DB9"/>
    <w:rsid w:val="001B740E"/>
    <w:rsid w:val="001C0118"/>
    <w:rsid w:val="001C0B29"/>
    <w:rsid w:val="001C11E2"/>
    <w:rsid w:val="001C14D7"/>
    <w:rsid w:val="001C22CA"/>
    <w:rsid w:val="001C2627"/>
    <w:rsid w:val="001C33ED"/>
    <w:rsid w:val="001C37F8"/>
    <w:rsid w:val="001C4D75"/>
    <w:rsid w:val="001C4E60"/>
    <w:rsid w:val="001C55E2"/>
    <w:rsid w:val="001C585D"/>
    <w:rsid w:val="001C7624"/>
    <w:rsid w:val="001D000A"/>
    <w:rsid w:val="001D1134"/>
    <w:rsid w:val="001D310E"/>
    <w:rsid w:val="001D34EF"/>
    <w:rsid w:val="001D5ED1"/>
    <w:rsid w:val="001D6101"/>
    <w:rsid w:val="001D6DD8"/>
    <w:rsid w:val="001D6E17"/>
    <w:rsid w:val="001D6E72"/>
    <w:rsid w:val="001D7124"/>
    <w:rsid w:val="001D72A1"/>
    <w:rsid w:val="001D7377"/>
    <w:rsid w:val="001E01D3"/>
    <w:rsid w:val="001E022D"/>
    <w:rsid w:val="001E1BFF"/>
    <w:rsid w:val="001E1C70"/>
    <w:rsid w:val="001E1D29"/>
    <w:rsid w:val="001E27AB"/>
    <w:rsid w:val="001E2841"/>
    <w:rsid w:val="001E2869"/>
    <w:rsid w:val="001E2BB2"/>
    <w:rsid w:val="001E3045"/>
    <w:rsid w:val="001E44CE"/>
    <w:rsid w:val="001E4B8E"/>
    <w:rsid w:val="001E4D86"/>
    <w:rsid w:val="001E5DCA"/>
    <w:rsid w:val="001E637D"/>
    <w:rsid w:val="001E7750"/>
    <w:rsid w:val="001E7982"/>
    <w:rsid w:val="001E7A20"/>
    <w:rsid w:val="001E7FC2"/>
    <w:rsid w:val="001F0318"/>
    <w:rsid w:val="001F0B14"/>
    <w:rsid w:val="001F1195"/>
    <w:rsid w:val="001F12EB"/>
    <w:rsid w:val="001F14A2"/>
    <w:rsid w:val="001F201B"/>
    <w:rsid w:val="001F35D6"/>
    <w:rsid w:val="001F37BA"/>
    <w:rsid w:val="001F4D69"/>
    <w:rsid w:val="00200D2C"/>
    <w:rsid w:val="00201DBA"/>
    <w:rsid w:val="00201E16"/>
    <w:rsid w:val="00202140"/>
    <w:rsid w:val="002022EA"/>
    <w:rsid w:val="002028A3"/>
    <w:rsid w:val="00203775"/>
    <w:rsid w:val="00204236"/>
    <w:rsid w:val="0020480A"/>
    <w:rsid w:val="00204812"/>
    <w:rsid w:val="00210FC5"/>
    <w:rsid w:val="00211F9E"/>
    <w:rsid w:val="0021207A"/>
    <w:rsid w:val="00212C42"/>
    <w:rsid w:val="00215703"/>
    <w:rsid w:val="00217016"/>
    <w:rsid w:val="002178A8"/>
    <w:rsid w:val="00217AE5"/>
    <w:rsid w:val="00220EC0"/>
    <w:rsid w:val="00221A9F"/>
    <w:rsid w:val="002226D0"/>
    <w:rsid w:val="0022307C"/>
    <w:rsid w:val="00223545"/>
    <w:rsid w:val="00224BE6"/>
    <w:rsid w:val="0022513E"/>
    <w:rsid w:val="00225206"/>
    <w:rsid w:val="00225C80"/>
    <w:rsid w:val="00225C99"/>
    <w:rsid w:val="0022622C"/>
    <w:rsid w:val="00226260"/>
    <w:rsid w:val="00226312"/>
    <w:rsid w:val="002263A1"/>
    <w:rsid w:val="00230173"/>
    <w:rsid w:val="00230382"/>
    <w:rsid w:val="00231557"/>
    <w:rsid w:val="00231D91"/>
    <w:rsid w:val="0023213F"/>
    <w:rsid w:val="00232BA4"/>
    <w:rsid w:val="00232F9C"/>
    <w:rsid w:val="00233310"/>
    <w:rsid w:val="00233B80"/>
    <w:rsid w:val="00233F7F"/>
    <w:rsid w:val="0023412B"/>
    <w:rsid w:val="00234F69"/>
    <w:rsid w:val="0023563B"/>
    <w:rsid w:val="00236996"/>
    <w:rsid w:val="00236DC5"/>
    <w:rsid w:val="002373EA"/>
    <w:rsid w:val="002376BF"/>
    <w:rsid w:val="002422C3"/>
    <w:rsid w:val="0024264C"/>
    <w:rsid w:val="00242A0F"/>
    <w:rsid w:val="0024306E"/>
    <w:rsid w:val="002430E9"/>
    <w:rsid w:val="00243DCC"/>
    <w:rsid w:val="002449F2"/>
    <w:rsid w:val="00245C28"/>
    <w:rsid w:val="0025062E"/>
    <w:rsid w:val="00250D93"/>
    <w:rsid w:val="00251149"/>
    <w:rsid w:val="00251614"/>
    <w:rsid w:val="00253EBB"/>
    <w:rsid w:val="00253F1C"/>
    <w:rsid w:val="002548AE"/>
    <w:rsid w:val="00254907"/>
    <w:rsid w:val="00255D26"/>
    <w:rsid w:val="00255EC8"/>
    <w:rsid w:val="00256545"/>
    <w:rsid w:val="0025676C"/>
    <w:rsid w:val="00256AC6"/>
    <w:rsid w:val="0025772D"/>
    <w:rsid w:val="00257D54"/>
    <w:rsid w:val="002600C5"/>
    <w:rsid w:val="0026194C"/>
    <w:rsid w:val="00261B0F"/>
    <w:rsid w:val="00262348"/>
    <w:rsid w:val="0026254C"/>
    <w:rsid w:val="002637D0"/>
    <w:rsid w:val="0026394C"/>
    <w:rsid w:val="00264D19"/>
    <w:rsid w:val="002651C1"/>
    <w:rsid w:val="0026581C"/>
    <w:rsid w:val="002666CC"/>
    <w:rsid w:val="00270E78"/>
    <w:rsid w:val="0027291D"/>
    <w:rsid w:val="002742C5"/>
    <w:rsid w:val="00274E02"/>
    <w:rsid w:val="002754FA"/>
    <w:rsid w:val="00275FE1"/>
    <w:rsid w:val="002768E9"/>
    <w:rsid w:val="002775AD"/>
    <w:rsid w:val="002800DF"/>
    <w:rsid w:val="00280DF0"/>
    <w:rsid w:val="00282A00"/>
    <w:rsid w:val="002835CD"/>
    <w:rsid w:val="00284AB0"/>
    <w:rsid w:val="00284FC7"/>
    <w:rsid w:val="00286A1D"/>
    <w:rsid w:val="002872E0"/>
    <w:rsid w:val="00287542"/>
    <w:rsid w:val="00287B4B"/>
    <w:rsid w:val="00287B7E"/>
    <w:rsid w:val="00293643"/>
    <w:rsid w:val="0029379C"/>
    <w:rsid w:val="00293D35"/>
    <w:rsid w:val="00297458"/>
    <w:rsid w:val="0029792A"/>
    <w:rsid w:val="002A10F1"/>
    <w:rsid w:val="002A1101"/>
    <w:rsid w:val="002A16B6"/>
    <w:rsid w:val="002A1D28"/>
    <w:rsid w:val="002A3BA5"/>
    <w:rsid w:val="002A3FC6"/>
    <w:rsid w:val="002A43ED"/>
    <w:rsid w:val="002A577D"/>
    <w:rsid w:val="002A5A8F"/>
    <w:rsid w:val="002A5ABB"/>
    <w:rsid w:val="002A5E83"/>
    <w:rsid w:val="002A5F81"/>
    <w:rsid w:val="002A60F0"/>
    <w:rsid w:val="002A7430"/>
    <w:rsid w:val="002A7C38"/>
    <w:rsid w:val="002B0509"/>
    <w:rsid w:val="002B073B"/>
    <w:rsid w:val="002B1E6A"/>
    <w:rsid w:val="002B2A8A"/>
    <w:rsid w:val="002B2CF3"/>
    <w:rsid w:val="002B365A"/>
    <w:rsid w:val="002B403B"/>
    <w:rsid w:val="002B493F"/>
    <w:rsid w:val="002B4A25"/>
    <w:rsid w:val="002B5F84"/>
    <w:rsid w:val="002B619A"/>
    <w:rsid w:val="002B76BA"/>
    <w:rsid w:val="002B7BB3"/>
    <w:rsid w:val="002B7FE9"/>
    <w:rsid w:val="002C02AE"/>
    <w:rsid w:val="002C052A"/>
    <w:rsid w:val="002C0CA2"/>
    <w:rsid w:val="002C0D59"/>
    <w:rsid w:val="002C0F9F"/>
    <w:rsid w:val="002C1374"/>
    <w:rsid w:val="002C1FBC"/>
    <w:rsid w:val="002C235C"/>
    <w:rsid w:val="002C2713"/>
    <w:rsid w:val="002C2822"/>
    <w:rsid w:val="002C31A3"/>
    <w:rsid w:val="002C440C"/>
    <w:rsid w:val="002C63C7"/>
    <w:rsid w:val="002C668D"/>
    <w:rsid w:val="002C7BE9"/>
    <w:rsid w:val="002C7ED9"/>
    <w:rsid w:val="002D05AB"/>
    <w:rsid w:val="002D0852"/>
    <w:rsid w:val="002D08A1"/>
    <w:rsid w:val="002D0B56"/>
    <w:rsid w:val="002D238C"/>
    <w:rsid w:val="002D3120"/>
    <w:rsid w:val="002D4913"/>
    <w:rsid w:val="002D5126"/>
    <w:rsid w:val="002D6862"/>
    <w:rsid w:val="002D6DB9"/>
    <w:rsid w:val="002D6FE8"/>
    <w:rsid w:val="002D7080"/>
    <w:rsid w:val="002D714C"/>
    <w:rsid w:val="002E03EB"/>
    <w:rsid w:val="002E059C"/>
    <w:rsid w:val="002E07B9"/>
    <w:rsid w:val="002E10B3"/>
    <w:rsid w:val="002E1574"/>
    <w:rsid w:val="002E1E5C"/>
    <w:rsid w:val="002E2CBE"/>
    <w:rsid w:val="002E2E10"/>
    <w:rsid w:val="002E328A"/>
    <w:rsid w:val="002E3315"/>
    <w:rsid w:val="002E3DAA"/>
    <w:rsid w:val="002E57B9"/>
    <w:rsid w:val="002E5A7A"/>
    <w:rsid w:val="002F06E1"/>
    <w:rsid w:val="002F0F59"/>
    <w:rsid w:val="002F117C"/>
    <w:rsid w:val="002F1BD5"/>
    <w:rsid w:val="002F35EA"/>
    <w:rsid w:val="002F44ED"/>
    <w:rsid w:val="002F48CD"/>
    <w:rsid w:val="002F543B"/>
    <w:rsid w:val="002F55CA"/>
    <w:rsid w:val="002F56E3"/>
    <w:rsid w:val="00301F09"/>
    <w:rsid w:val="00303035"/>
    <w:rsid w:val="0030336C"/>
    <w:rsid w:val="00303655"/>
    <w:rsid w:val="00303DA6"/>
    <w:rsid w:val="00304201"/>
    <w:rsid w:val="00305367"/>
    <w:rsid w:val="003058D2"/>
    <w:rsid w:val="00306117"/>
    <w:rsid w:val="003064F5"/>
    <w:rsid w:val="003066B5"/>
    <w:rsid w:val="00306B7B"/>
    <w:rsid w:val="00307047"/>
    <w:rsid w:val="003071E4"/>
    <w:rsid w:val="003108B6"/>
    <w:rsid w:val="00311095"/>
    <w:rsid w:val="0031182F"/>
    <w:rsid w:val="00312858"/>
    <w:rsid w:val="00314391"/>
    <w:rsid w:val="00314545"/>
    <w:rsid w:val="003147A6"/>
    <w:rsid w:val="003148F5"/>
    <w:rsid w:val="0031492C"/>
    <w:rsid w:val="003154F1"/>
    <w:rsid w:val="00315508"/>
    <w:rsid w:val="00315FEC"/>
    <w:rsid w:val="00316A30"/>
    <w:rsid w:val="0031729E"/>
    <w:rsid w:val="00317C34"/>
    <w:rsid w:val="0032096E"/>
    <w:rsid w:val="00320D58"/>
    <w:rsid w:val="00321005"/>
    <w:rsid w:val="003218B0"/>
    <w:rsid w:val="00322688"/>
    <w:rsid w:val="00322BF2"/>
    <w:rsid w:val="003231E1"/>
    <w:rsid w:val="003239B3"/>
    <w:rsid w:val="00324158"/>
    <w:rsid w:val="00324968"/>
    <w:rsid w:val="00325786"/>
    <w:rsid w:val="00325F6F"/>
    <w:rsid w:val="00326345"/>
    <w:rsid w:val="003267E0"/>
    <w:rsid w:val="003305BC"/>
    <w:rsid w:val="00330AB1"/>
    <w:rsid w:val="00332FFE"/>
    <w:rsid w:val="00333D21"/>
    <w:rsid w:val="003346E5"/>
    <w:rsid w:val="00334AC8"/>
    <w:rsid w:val="003357CD"/>
    <w:rsid w:val="0033596F"/>
    <w:rsid w:val="00335BFD"/>
    <w:rsid w:val="003364E1"/>
    <w:rsid w:val="00336A20"/>
    <w:rsid w:val="00337AC0"/>
    <w:rsid w:val="00337CB7"/>
    <w:rsid w:val="00337EF8"/>
    <w:rsid w:val="00337F32"/>
    <w:rsid w:val="00341B81"/>
    <w:rsid w:val="00343490"/>
    <w:rsid w:val="003439C2"/>
    <w:rsid w:val="00346CD0"/>
    <w:rsid w:val="00347DBF"/>
    <w:rsid w:val="00347F44"/>
    <w:rsid w:val="003511D5"/>
    <w:rsid w:val="00351B4C"/>
    <w:rsid w:val="00351D92"/>
    <w:rsid w:val="003532A7"/>
    <w:rsid w:val="003532AB"/>
    <w:rsid w:val="00354062"/>
    <w:rsid w:val="003555C0"/>
    <w:rsid w:val="003563C3"/>
    <w:rsid w:val="0035671A"/>
    <w:rsid w:val="00356CB3"/>
    <w:rsid w:val="00357557"/>
    <w:rsid w:val="003576EA"/>
    <w:rsid w:val="00360046"/>
    <w:rsid w:val="00360264"/>
    <w:rsid w:val="00360A39"/>
    <w:rsid w:val="00361034"/>
    <w:rsid w:val="0036146D"/>
    <w:rsid w:val="003617C0"/>
    <w:rsid w:val="00361868"/>
    <w:rsid w:val="00362345"/>
    <w:rsid w:val="003628ED"/>
    <w:rsid w:val="00362B11"/>
    <w:rsid w:val="00363EE1"/>
    <w:rsid w:val="00363FB7"/>
    <w:rsid w:val="00364EF7"/>
    <w:rsid w:val="0036787E"/>
    <w:rsid w:val="00370783"/>
    <w:rsid w:val="0037149D"/>
    <w:rsid w:val="0037214F"/>
    <w:rsid w:val="00373E15"/>
    <w:rsid w:val="00374F1C"/>
    <w:rsid w:val="0037538A"/>
    <w:rsid w:val="0037543A"/>
    <w:rsid w:val="003755CA"/>
    <w:rsid w:val="003759E7"/>
    <w:rsid w:val="00376207"/>
    <w:rsid w:val="00377087"/>
    <w:rsid w:val="00377248"/>
    <w:rsid w:val="00377585"/>
    <w:rsid w:val="00380A7B"/>
    <w:rsid w:val="0038107E"/>
    <w:rsid w:val="003814AB"/>
    <w:rsid w:val="00382434"/>
    <w:rsid w:val="00384335"/>
    <w:rsid w:val="0038597A"/>
    <w:rsid w:val="0038634F"/>
    <w:rsid w:val="003867F4"/>
    <w:rsid w:val="00386F01"/>
    <w:rsid w:val="003900FB"/>
    <w:rsid w:val="00390912"/>
    <w:rsid w:val="00390B66"/>
    <w:rsid w:val="00393CFC"/>
    <w:rsid w:val="00395095"/>
    <w:rsid w:val="003957F1"/>
    <w:rsid w:val="0039648E"/>
    <w:rsid w:val="003966E9"/>
    <w:rsid w:val="003A24F1"/>
    <w:rsid w:val="003A35D9"/>
    <w:rsid w:val="003A37BC"/>
    <w:rsid w:val="003A3883"/>
    <w:rsid w:val="003A67C0"/>
    <w:rsid w:val="003A7788"/>
    <w:rsid w:val="003A796E"/>
    <w:rsid w:val="003A7A86"/>
    <w:rsid w:val="003A7C16"/>
    <w:rsid w:val="003B0E38"/>
    <w:rsid w:val="003B114A"/>
    <w:rsid w:val="003B1D12"/>
    <w:rsid w:val="003B3F52"/>
    <w:rsid w:val="003B4B9B"/>
    <w:rsid w:val="003B4FB6"/>
    <w:rsid w:val="003B57B0"/>
    <w:rsid w:val="003B5B1A"/>
    <w:rsid w:val="003B7BB8"/>
    <w:rsid w:val="003C054C"/>
    <w:rsid w:val="003C1369"/>
    <w:rsid w:val="003C14FB"/>
    <w:rsid w:val="003C1F77"/>
    <w:rsid w:val="003C27A9"/>
    <w:rsid w:val="003C2ADD"/>
    <w:rsid w:val="003C32C0"/>
    <w:rsid w:val="003C3E7B"/>
    <w:rsid w:val="003C693D"/>
    <w:rsid w:val="003C6A27"/>
    <w:rsid w:val="003C7D2C"/>
    <w:rsid w:val="003D0295"/>
    <w:rsid w:val="003D0865"/>
    <w:rsid w:val="003D08EA"/>
    <w:rsid w:val="003D102C"/>
    <w:rsid w:val="003D13C9"/>
    <w:rsid w:val="003D1777"/>
    <w:rsid w:val="003D188A"/>
    <w:rsid w:val="003D1A8A"/>
    <w:rsid w:val="003D211F"/>
    <w:rsid w:val="003D34B8"/>
    <w:rsid w:val="003D34FE"/>
    <w:rsid w:val="003D441D"/>
    <w:rsid w:val="003D4907"/>
    <w:rsid w:val="003D49B8"/>
    <w:rsid w:val="003D4D1C"/>
    <w:rsid w:val="003D55FB"/>
    <w:rsid w:val="003D5874"/>
    <w:rsid w:val="003D780B"/>
    <w:rsid w:val="003D7975"/>
    <w:rsid w:val="003D7DF6"/>
    <w:rsid w:val="003E0FDC"/>
    <w:rsid w:val="003E24BB"/>
    <w:rsid w:val="003E366D"/>
    <w:rsid w:val="003E3AC7"/>
    <w:rsid w:val="003E3E79"/>
    <w:rsid w:val="003E4903"/>
    <w:rsid w:val="003E5228"/>
    <w:rsid w:val="003E5C06"/>
    <w:rsid w:val="003E635F"/>
    <w:rsid w:val="003E73F7"/>
    <w:rsid w:val="003E7952"/>
    <w:rsid w:val="003F16E1"/>
    <w:rsid w:val="003F174F"/>
    <w:rsid w:val="003F182F"/>
    <w:rsid w:val="003F2B20"/>
    <w:rsid w:val="003F33CC"/>
    <w:rsid w:val="003F425C"/>
    <w:rsid w:val="003F4F94"/>
    <w:rsid w:val="003F5C56"/>
    <w:rsid w:val="003F6F70"/>
    <w:rsid w:val="00400E37"/>
    <w:rsid w:val="00400F64"/>
    <w:rsid w:val="00401891"/>
    <w:rsid w:val="0040598B"/>
    <w:rsid w:val="004059DE"/>
    <w:rsid w:val="0040713A"/>
    <w:rsid w:val="0040748D"/>
    <w:rsid w:val="00407E8C"/>
    <w:rsid w:val="0040D5D7"/>
    <w:rsid w:val="00410314"/>
    <w:rsid w:val="0041038B"/>
    <w:rsid w:val="00410AD2"/>
    <w:rsid w:val="00412601"/>
    <w:rsid w:val="004151FD"/>
    <w:rsid w:val="00415340"/>
    <w:rsid w:val="004166FC"/>
    <w:rsid w:val="00417D2D"/>
    <w:rsid w:val="00417E64"/>
    <w:rsid w:val="004200B2"/>
    <w:rsid w:val="004202BE"/>
    <w:rsid w:val="0042037A"/>
    <w:rsid w:val="0042089A"/>
    <w:rsid w:val="00420CFC"/>
    <w:rsid w:val="004226DF"/>
    <w:rsid w:val="0042305C"/>
    <w:rsid w:val="004247C7"/>
    <w:rsid w:val="0042484A"/>
    <w:rsid w:val="00425397"/>
    <w:rsid w:val="00426354"/>
    <w:rsid w:val="0043070B"/>
    <w:rsid w:val="004307CC"/>
    <w:rsid w:val="00430930"/>
    <w:rsid w:val="00431EA9"/>
    <w:rsid w:val="00431FB1"/>
    <w:rsid w:val="00432981"/>
    <w:rsid w:val="00433BD3"/>
    <w:rsid w:val="00434FBC"/>
    <w:rsid w:val="00436026"/>
    <w:rsid w:val="00436847"/>
    <w:rsid w:val="00437839"/>
    <w:rsid w:val="00440F35"/>
    <w:rsid w:val="00441428"/>
    <w:rsid w:val="00441662"/>
    <w:rsid w:val="00441B9E"/>
    <w:rsid w:val="00443360"/>
    <w:rsid w:val="00444108"/>
    <w:rsid w:val="00445674"/>
    <w:rsid w:val="00445704"/>
    <w:rsid w:val="00445925"/>
    <w:rsid w:val="004462EE"/>
    <w:rsid w:val="00446E58"/>
    <w:rsid w:val="0045007E"/>
    <w:rsid w:val="00450A3F"/>
    <w:rsid w:val="00450C0E"/>
    <w:rsid w:val="00451AF0"/>
    <w:rsid w:val="00452474"/>
    <w:rsid w:val="00452E5F"/>
    <w:rsid w:val="004530F2"/>
    <w:rsid w:val="00453E18"/>
    <w:rsid w:val="00453FB5"/>
    <w:rsid w:val="0045586F"/>
    <w:rsid w:val="004573CD"/>
    <w:rsid w:val="00457446"/>
    <w:rsid w:val="00457C19"/>
    <w:rsid w:val="00461B7C"/>
    <w:rsid w:val="004623F7"/>
    <w:rsid w:val="004625B2"/>
    <w:rsid w:val="00463DB4"/>
    <w:rsid w:val="00464598"/>
    <w:rsid w:val="00464A71"/>
    <w:rsid w:val="00465456"/>
    <w:rsid w:val="00465AB0"/>
    <w:rsid w:val="00465F87"/>
    <w:rsid w:val="004668AA"/>
    <w:rsid w:val="00470F2C"/>
    <w:rsid w:val="004717F3"/>
    <w:rsid w:val="0047186A"/>
    <w:rsid w:val="00471F3E"/>
    <w:rsid w:val="00472595"/>
    <w:rsid w:val="00472C39"/>
    <w:rsid w:val="00475B0A"/>
    <w:rsid w:val="00475E88"/>
    <w:rsid w:val="00476011"/>
    <w:rsid w:val="004763C5"/>
    <w:rsid w:val="00477482"/>
    <w:rsid w:val="00480E18"/>
    <w:rsid w:val="004815C0"/>
    <w:rsid w:val="00482CCF"/>
    <w:rsid w:val="00482F7F"/>
    <w:rsid w:val="004831D3"/>
    <w:rsid w:val="00483D7B"/>
    <w:rsid w:val="00484859"/>
    <w:rsid w:val="00484A9C"/>
    <w:rsid w:val="00485050"/>
    <w:rsid w:val="00485F7E"/>
    <w:rsid w:val="0048689F"/>
    <w:rsid w:val="00486B65"/>
    <w:rsid w:val="00486F15"/>
    <w:rsid w:val="00487316"/>
    <w:rsid w:val="00487FA3"/>
    <w:rsid w:val="004917FA"/>
    <w:rsid w:val="00491B7A"/>
    <w:rsid w:val="00491EEB"/>
    <w:rsid w:val="004924B9"/>
    <w:rsid w:val="00494226"/>
    <w:rsid w:val="004946A0"/>
    <w:rsid w:val="00494BC9"/>
    <w:rsid w:val="00495506"/>
    <w:rsid w:val="00495561"/>
    <w:rsid w:val="0049576A"/>
    <w:rsid w:val="0049738A"/>
    <w:rsid w:val="00497525"/>
    <w:rsid w:val="00497D17"/>
    <w:rsid w:val="004A0733"/>
    <w:rsid w:val="004A0D45"/>
    <w:rsid w:val="004A11C2"/>
    <w:rsid w:val="004A265A"/>
    <w:rsid w:val="004A2E96"/>
    <w:rsid w:val="004A3285"/>
    <w:rsid w:val="004A348C"/>
    <w:rsid w:val="004A37E1"/>
    <w:rsid w:val="004A3FD8"/>
    <w:rsid w:val="004A4CA3"/>
    <w:rsid w:val="004A633C"/>
    <w:rsid w:val="004A7921"/>
    <w:rsid w:val="004B066F"/>
    <w:rsid w:val="004B0B5C"/>
    <w:rsid w:val="004B0FEE"/>
    <w:rsid w:val="004B1C1E"/>
    <w:rsid w:val="004B27A4"/>
    <w:rsid w:val="004B28C3"/>
    <w:rsid w:val="004B47DB"/>
    <w:rsid w:val="004B5DB1"/>
    <w:rsid w:val="004B61B2"/>
    <w:rsid w:val="004B7599"/>
    <w:rsid w:val="004B76A9"/>
    <w:rsid w:val="004B76AA"/>
    <w:rsid w:val="004C01B2"/>
    <w:rsid w:val="004C0910"/>
    <w:rsid w:val="004C1B68"/>
    <w:rsid w:val="004C200E"/>
    <w:rsid w:val="004C3955"/>
    <w:rsid w:val="004C4FC1"/>
    <w:rsid w:val="004C65E1"/>
    <w:rsid w:val="004C6E15"/>
    <w:rsid w:val="004C7053"/>
    <w:rsid w:val="004C7DAA"/>
    <w:rsid w:val="004C7E89"/>
    <w:rsid w:val="004D1C34"/>
    <w:rsid w:val="004D1F46"/>
    <w:rsid w:val="004D2007"/>
    <w:rsid w:val="004D254C"/>
    <w:rsid w:val="004D2878"/>
    <w:rsid w:val="004D337B"/>
    <w:rsid w:val="004D3DF5"/>
    <w:rsid w:val="004D43ED"/>
    <w:rsid w:val="004D60A2"/>
    <w:rsid w:val="004D6418"/>
    <w:rsid w:val="004D7C51"/>
    <w:rsid w:val="004E02C3"/>
    <w:rsid w:val="004E03E8"/>
    <w:rsid w:val="004E064A"/>
    <w:rsid w:val="004E0DC4"/>
    <w:rsid w:val="004E39F7"/>
    <w:rsid w:val="004E3A27"/>
    <w:rsid w:val="004E51C0"/>
    <w:rsid w:val="004E790E"/>
    <w:rsid w:val="004F0847"/>
    <w:rsid w:val="004F10FC"/>
    <w:rsid w:val="004F1E29"/>
    <w:rsid w:val="004F38BF"/>
    <w:rsid w:val="004F50C7"/>
    <w:rsid w:val="004F5250"/>
    <w:rsid w:val="004F59E4"/>
    <w:rsid w:val="004F5D3C"/>
    <w:rsid w:val="004F5D98"/>
    <w:rsid w:val="004F618C"/>
    <w:rsid w:val="004F6A21"/>
    <w:rsid w:val="004F761F"/>
    <w:rsid w:val="004F76B8"/>
    <w:rsid w:val="00500F1B"/>
    <w:rsid w:val="00500FA2"/>
    <w:rsid w:val="00507F79"/>
    <w:rsid w:val="00511A16"/>
    <w:rsid w:val="005120B1"/>
    <w:rsid w:val="00512EB0"/>
    <w:rsid w:val="0051348D"/>
    <w:rsid w:val="00513BE8"/>
    <w:rsid w:val="005145BA"/>
    <w:rsid w:val="005161C8"/>
    <w:rsid w:val="0051658E"/>
    <w:rsid w:val="0051729A"/>
    <w:rsid w:val="00517AF3"/>
    <w:rsid w:val="00520316"/>
    <w:rsid w:val="00521688"/>
    <w:rsid w:val="00522429"/>
    <w:rsid w:val="00522857"/>
    <w:rsid w:val="00523A02"/>
    <w:rsid w:val="005242D1"/>
    <w:rsid w:val="005253B5"/>
    <w:rsid w:val="00526188"/>
    <w:rsid w:val="005273DB"/>
    <w:rsid w:val="005301FF"/>
    <w:rsid w:val="00530522"/>
    <w:rsid w:val="00530C39"/>
    <w:rsid w:val="00532FF6"/>
    <w:rsid w:val="005339FA"/>
    <w:rsid w:val="0053488F"/>
    <w:rsid w:val="00534D63"/>
    <w:rsid w:val="00535277"/>
    <w:rsid w:val="00535316"/>
    <w:rsid w:val="0053531E"/>
    <w:rsid w:val="00535CE1"/>
    <w:rsid w:val="005363EF"/>
    <w:rsid w:val="0053671E"/>
    <w:rsid w:val="00536A6F"/>
    <w:rsid w:val="00537062"/>
    <w:rsid w:val="00537D2A"/>
    <w:rsid w:val="0054084D"/>
    <w:rsid w:val="00540FCC"/>
    <w:rsid w:val="005435CB"/>
    <w:rsid w:val="00543CED"/>
    <w:rsid w:val="00544916"/>
    <w:rsid w:val="00544F40"/>
    <w:rsid w:val="0054565A"/>
    <w:rsid w:val="00545EC9"/>
    <w:rsid w:val="0054613D"/>
    <w:rsid w:val="005461D6"/>
    <w:rsid w:val="00546271"/>
    <w:rsid w:val="00546CFC"/>
    <w:rsid w:val="00547063"/>
    <w:rsid w:val="00547B6F"/>
    <w:rsid w:val="005500FB"/>
    <w:rsid w:val="00550366"/>
    <w:rsid w:val="00550DFA"/>
    <w:rsid w:val="005510D4"/>
    <w:rsid w:val="00553CD1"/>
    <w:rsid w:val="005541F4"/>
    <w:rsid w:val="005555D0"/>
    <w:rsid w:val="005563D7"/>
    <w:rsid w:val="0055790D"/>
    <w:rsid w:val="00560137"/>
    <w:rsid w:val="00560346"/>
    <w:rsid w:val="005624CB"/>
    <w:rsid w:val="005626AE"/>
    <w:rsid w:val="00564B62"/>
    <w:rsid w:val="005652E0"/>
    <w:rsid w:val="00565887"/>
    <w:rsid w:val="00567B29"/>
    <w:rsid w:val="005702EB"/>
    <w:rsid w:val="00570DF4"/>
    <w:rsid w:val="00571502"/>
    <w:rsid w:val="00572BF1"/>
    <w:rsid w:val="005732CB"/>
    <w:rsid w:val="005739E4"/>
    <w:rsid w:val="00575E6F"/>
    <w:rsid w:val="00576F1C"/>
    <w:rsid w:val="00580246"/>
    <w:rsid w:val="005803A0"/>
    <w:rsid w:val="00580E04"/>
    <w:rsid w:val="00581F14"/>
    <w:rsid w:val="005829AC"/>
    <w:rsid w:val="0058303A"/>
    <w:rsid w:val="005832D3"/>
    <w:rsid w:val="005842AD"/>
    <w:rsid w:val="005854D2"/>
    <w:rsid w:val="00587632"/>
    <w:rsid w:val="00590429"/>
    <w:rsid w:val="00590E89"/>
    <w:rsid w:val="00592BA5"/>
    <w:rsid w:val="00594DDB"/>
    <w:rsid w:val="005955CB"/>
    <w:rsid w:val="005A0060"/>
    <w:rsid w:val="005A019A"/>
    <w:rsid w:val="005A264E"/>
    <w:rsid w:val="005A2BD2"/>
    <w:rsid w:val="005A3C8B"/>
    <w:rsid w:val="005A4257"/>
    <w:rsid w:val="005A445C"/>
    <w:rsid w:val="005A6C5C"/>
    <w:rsid w:val="005A74FE"/>
    <w:rsid w:val="005A7D31"/>
    <w:rsid w:val="005A7D51"/>
    <w:rsid w:val="005B006C"/>
    <w:rsid w:val="005B0269"/>
    <w:rsid w:val="005B13A9"/>
    <w:rsid w:val="005B13EB"/>
    <w:rsid w:val="005B15BE"/>
    <w:rsid w:val="005B1CA6"/>
    <w:rsid w:val="005B254C"/>
    <w:rsid w:val="005B2C94"/>
    <w:rsid w:val="005B433D"/>
    <w:rsid w:val="005B62D7"/>
    <w:rsid w:val="005B6FEA"/>
    <w:rsid w:val="005B7062"/>
    <w:rsid w:val="005B7762"/>
    <w:rsid w:val="005B7A47"/>
    <w:rsid w:val="005B7AB1"/>
    <w:rsid w:val="005C0250"/>
    <w:rsid w:val="005C0A6A"/>
    <w:rsid w:val="005C1704"/>
    <w:rsid w:val="005C1F91"/>
    <w:rsid w:val="005C2A7A"/>
    <w:rsid w:val="005C38CF"/>
    <w:rsid w:val="005C4555"/>
    <w:rsid w:val="005C475F"/>
    <w:rsid w:val="005C4C0F"/>
    <w:rsid w:val="005C5780"/>
    <w:rsid w:val="005C58C4"/>
    <w:rsid w:val="005C5A68"/>
    <w:rsid w:val="005C7B75"/>
    <w:rsid w:val="005D00F1"/>
    <w:rsid w:val="005D1733"/>
    <w:rsid w:val="005D1A9C"/>
    <w:rsid w:val="005D22FE"/>
    <w:rsid w:val="005D3167"/>
    <w:rsid w:val="005D4482"/>
    <w:rsid w:val="005D4DA1"/>
    <w:rsid w:val="005D4EBA"/>
    <w:rsid w:val="005D5876"/>
    <w:rsid w:val="005D63A0"/>
    <w:rsid w:val="005E0F96"/>
    <w:rsid w:val="005E18F5"/>
    <w:rsid w:val="005E1A10"/>
    <w:rsid w:val="005E1F32"/>
    <w:rsid w:val="005E2159"/>
    <w:rsid w:val="005E2763"/>
    <w:rsid w:val="005E2F2E"/>
    <w:rsid w:val="005E33AB"/>
    <w:rsid w:val="005E380F"/>
    <w:rsid w:val="005E3ACA"/>
    <w:rsid w:val="005E4200"/>
    <w:rsid w:val="005E46DB"/>
    <w:rsid w:val="005E5683"/>
    <w:rsid w:val="005E651D"/>
    <w:rsid w:val="005E693E"/>
    <w:rsid w:val="005E69A1"/>
    <w:rsid w:val="005E741D"/>
    <w:rsid w:val="005E7DCC"/>
    <w:rsid w:val="005E7DF9"/>
    <w:rsid w:val="005F0397"/>
    <w:rsid w:val="005F0B19"/>
    <w:rsid w:val="005F2A56"/>
    <w:rsid w:val="005F2FCB"/>
    <w:rsid w:val="005F3316"/>
    <w:rsid w:val="005F3C65"/>
    <w:rsid w:val="005F4551"/>
    <w:rsid w:val="005F489D"/>
    <w:rsid w:val="005F60AC"/>
    <w:rsid w:val="005F61AB"/>
    <w:rsid w:val="005F65C3"/>
    <w:rsid w:val="005F734B"/>
    <w:rsid w:val="00601575"/>
    <w:rsid w:val="00602B87"/>
    <w:rsid w:val="006035D2"/>
    <w:rsid w:val="00603659"/>
    <w:rsid w:val="006041BD"/>
    <w:rsid w:val="00604FBC"/>
    <w:rsid w:val="00605A3C"/>
    <w:rsid w:val="00605E89"/>
    <w:rsid w:val="00607DCA"/>
    <w:rsid w:val="0061074F"/>
    <w:rsid w:val="00613665"/>
    <w:rsid w:val="00614923"/>
    <w:rsid w:val="00615554"/>
    <w:rsid w:val="006159BB"/>
    <w:rsid w:val="006166F0"/>
    <w:rsid w:val="0061674B"/>
    <w:rsid w:val="00616825"/>
    <w:rsid w:val="00617884"/>
    <w:rsid w:val="0062010D"/>
    <w:rsid w:val="00620459"/>
    <w:rsid w:val="0062094F"/>
    <w:rsid w:val="00620DD2"/>
    <w:rsid w:val="00622B19"/>
    <w:rsid w:val="00624176"/>
    <w:rsid w:val="00624A21"/>
    <w:rsid w:val="0062656D"/>
    <w:rsid w:val="006273EB"/>
    <w:rsid w:val="00627567"/>
    <w:rsid w:val="00627833"/>
    <w:rsid w:val="00630B08"/>
    <w:rsid w:val="00632107"/>
    <w:rsid w:val="006324B5"/>
    <w:rsid w:val="006342DA"/>
    <w:rsid w:val="00634448"/>
    <w:rsid w:val="0063541D"/>
    <w:rsid w:val="00635A22"/>
    <w:rsid w:val="006361AA"/>
    <w:rsid w:val="0063659E"/>
    <w:rsid w:val="0063681D"/>
    <w:rsid w:val="006403D7"/>
    <w:rsid w:val="00640D04"/>
    <w:rsid w:val="00641376"/>
    <w:rsid w:val="0064195E"/>
    <w:rsid w:val="00641EEC"/>
    <w:rsid w:val="00642A02"/>
    <w:rsid w:val="00644340"/>
    <w:rsid w:val="00644418"/>
    <w:rsid w:val="00645795"/>
    <w:rsid w:val="006460D9"/>
    <w:rsid w:val="00647CC7"/>
    <w:rsid w:val="00650A63"/>
    <w:rsid w:val="00652A91"/>
    <w:rsid w:val="00653312"/>
    <w:rsid w:val="00653C6B"/>
    <w:rsid w:val="00654200"/>
    <w:rsid w:val="00654206"/>
    <w:rsid w:val="00654578"/>
    <w:rsid w:val="006559F9"/>
    <w:rsid w:val="00657AAF"/>
    <w:rsid w:val="00660D66"/>
    <w:rsid w:val="00661962"/>
    <w:rsid w:val="00662295"/>
    <w:rsid w:val="00662351"/>
    <w:rsid w:val="006646EE"/>
    <w:rsid w:val="00664729"/>
    <w:rsid w:val="00665865"/>
    <w:rsid w:val="00665A59"/>
    <w:rsid w:val="00665AFF"/>
    <w:rsid w:val="00665CB5"/>
    <w:rsid w:val="00665ECE"/>
    <w:rsid w:val="00666892"/>
    <w:rsid w:val="00666EBA"/>
    <w:rsid w:val="006700EB"/>
    <w:rsid w:val="006703D8"/>
    <w:rsid w:val="0067060B"/>
    <w:rsid w:val="00670AD2"/>
    <w:rsid w:val="00670EAB"/>
    <w:rsid w:val="006727E7"/>
    <w:rsid w:val="006738D7"/>
    <w:rsid w:val="00673909"/>
    <w:rsid w:val="00673963"/>
    <w:rsid w:val="00673DA5"/>
    <w:rsid w:val="00674623"/>
    <w:rsid w:val="00675560"/>
    <w:rsid w:val="006758FB"/>
    <w:rsid w:val="006760B8"/>
    <w:rsid w:val="00676441"/>
    <w:rsid w:val="00676486"/>
    <w:rsid w:val="006767BF"/>
    <w:rsid w:val="0067685D"/>
    <w:rsid w:val="00676EA0"/>
    <w:rsid w:val="006826D1"/>
    <w:rsid w:val="00682FE1"/>
    <w:rsid w:val="006837E8"/>
    <w:rsid w:val="0068467F"/>
    <w:rsid w:val="00684F16"/>
    <w:rsid w:val="0068521D"/>
    <w:rsid w:val="0068595C"/>
    <w:rsid w:val="00685C4E"/>
    <w:rsid w:val="00686B50"/>
    <w:rsid w:val="0068738A"/>
    <w:rsid w:val="00690EB4"/>
    <w:rsid w:val="00691346"/>
    <w:rsid w:val="00692184"/>
    <w:rsid w:val="006926CE"/>
    <w:rsid w:val="00692E04"/>
    <w:rsid w:val="006931FB"/>
    <w:rsid w:val="006935C9"/>
    <w:rsid w:val="00693DD7"/>
    <w:rsid w:val="006941AB"/>
    <w:rsid w:val="00694C21"/>
    <w:rsid w:val="00694E0F"/>
    <w:rsid w:val="006969A1"/>
    <w:rsid w:val="0069736A"/>
    <w:rsid w:val="006A105E"/>
    <w:rsid w:val="006A17DF"/>
    <w:rsid w:val="006A2665"/>
    <w:rsid w:val="006A27B6"/>
    <w:rsid w:val="006A28AC"/>
    <w:rsid w:val="006A403A"/>
    <w:rsid w:val="006A4393"/>
    <w:rsid w:val="006A4A90"/>
    <w:rsid w:val="006A4D96"/>
    <w:rsid w:val="006A4F03"/>
    <w:rsid w:val="006A57BF"/>
    <w:rsid w:val="006A618E"/>
    <w:rsid w:val="006A75E7"/>
    <w:rsid w:val="006A7CB8"/>
    <w:rsid w:val="006B0F2D"/>
    <w:rsid w:val="006B2CD3"/>
    <w:rsid w:val="006B45CC"/>
    <w:rsid w:val="006B4B46"/>
    <w:rsid w:val="006B60F6"/>
    <w:rsid w:val="006B652B"/>
    <w:rsid w:val="006B6B5D"/>
    <w:rsid w:val="006B6BB1"/>
    <w:rsid w:val="006B6BC3"/>
    <w:rsid w:val="006B6D7B"/>
    <w:rsid w:val="006B7649"/>
    <w:rsid w:val="006B7B5E"/>
    <w:rsid w:val="006C020F"/>
    <w:rsid w:val="006C0294"/>
    <w:rsid w:val="006C069A"/>
    <w:rsid w:val="006C07AC"/>
    <w:rsid w:val="006C2314"/>
    <w:rsid w:val="006C31D8"/>
    <w:rsid w:val="006C344B"/>
    <w:rsid w:val="006C3E3E"/>
    <w:rsid w:val="006C44EF"/>
    <w:rsid w:val="006C4E3B"/>
    <w:rsid w:val="006C6644"/>
    <w:rsid w:val="006C676A"/>
    <w:rsid w:val="006D0473"/>
    <w:rsid w:val="006D274B"/>
    <w:rsid w:val="006D3167"/>
    <w:rsid w:val="006D3487"/>
    <w:rsid w:val="006D3992"/>
    <w:rsid w:val="006D3D72"/>
    <w:rsid w:val="006D50FF"/>
    <w:rsid w:val="006D6980"/>
    <w:rsid w:val="006E041C"/>
    <w:rsid w:val="006E058F"/>
    <w:rsid w:val="006E11EB"/>
    <w:rsid w:val="006E1957"/>
    <w:rsid w:val="006E1E7F"/>
    <w:rsid w:val="006E218C"/>
    <w:rsid w:val="006E2788"/>
    <w:rsid w:val="006E41CC"/>
    <w:rsid w:val="006E4439"/>
    <w:rsid w:val="006E57F6"/>
    <w:rsid w:val="006E610D"/>
    <w:rsid w:val="006E639E"/>
    <w:rsid w:val="006E680A"/>
    <w:rsid w:val="006E6ECB"/>
    <w:rsid w:val="006E724D"/>
    <w:rsid w:val="006E74F3"/>
    <w:rsid w:val="006E7A5D"/>
    <w:rsid w:val="006E7B43"/>
    <w:rsid w:val="006F08BE"/>
    <w:rsid w:val="006F1920"/>
    <w:rsid w:val="006F1BDD"/>
    <w:rsid w:val="006F1D0B"/>
    <w:rsid w:val="006F2D2D"/>
    <w:rsid w:val="006F3308"/>
    <w:rsid w:val="006F33B4"/>
    <w:rsid w:val="006F36C2"/>
    <w:rsid w:val="006F452F"/>
    <w:rsid w:val="006F48E8"/>
    <w:rsid w:val="006F7BBA"/>
    <w:rsid w:val="006F7F4C"/>
    <w:rsid w:val="00700AFC"/>
    <w:rsid w:val="00700CC2"/>
    <w:rsid w:val="00702011"/>
    <w:rsid w:val="00702132"/>
    <w:rsid w:val="007038B0"/>
    <w:rsid w:val="007039F2"/>
    <w:rsid w:val="00703C0A"/>
    <w:rsid w:val="00703D32"/>
    <w:rsid w:val="00703EBE"/>
    <w:rsid w:val="00703F89"/>
    <w:rsid w:val="00704D48"/>
    <w:rsid w:val="00704DDD"/>
    <w:rsid w:val="007069CA"/>
    <w:rsid w:val="00706EAF"/>
    <w:rsid w:val="007073A1"/>
    <w:rsid w:val="00707F3B"/>
    <w:rsid w:val="00710733"/>
    <w:rsid w:val="00711A36"/>
    <w:rsid w:val="007129E8"/>
    <w:rsid w:val="00712F25"/>
    <w:rsid w:val="00714F25"/>
    <w:rsid w:val="007150F7"/>
    <w:rsid w:val="007167D8"/>
    <w:rsid w:val="007168A1"/>
    <w:rsid w:val="00716A36"/>
    <w:rsid w:val="00716C99"/>
    <w:rsid w:val="007215EA"/>
    <w:rsid w:val="00721FD0"/>
    <w:rsid w:val="00722CB5"/>
    <w:rsid w:val="00722F7A"/>
    <w:rsid w:val="007236FC"/>
    <w:rsid w:val="00723D83"/>
    <w:rsid w:val="0072404C"/>
    <w:rsid w:val="00727256"/>
    <w:rsid w:val="00727612"/>
    <w:rsid w:val="00727A8F"/>
    <w:rsid w:val="007321F9"/>
    <w:rsid w:val="007323C2"/>
    <w:rsid w:val="00732946"/>
    <w:rsid w:val="00733A6D"/>
    <w:rsid w:val="00734200"/>
    <w:rsid w:val="00735A22"/>
    <w:rsid w:val="00736626"/>
    <w:rsid w:val="00736E78"/>
    <w:rsid w:val="00737059"/>
    <w:rsid w:val="00740F0D"/>
    <w:rsid w:val="00742CB4"/>
    <w:rsid w:val="00742E36"/>
    <w:rsid w:val="00744160"/>
    <w:rsid w:val="00745E71"/>
    <w:rsid w:val="007461C3"/>
    <w:rsid w:val="00746986"/>
    <w:rsid w:val="00746DE7"/>
    <w:rsid w:val="00747F97"/>
    <w:rsid w:val="00750CED"/>
    <w:rsid w:val="00751AB6"/>
    <w:rsid w:val="007527AF"/>
    <w:rsid w:val="00752D4D"/>
    <w:rsid w:val="0075325D"/>
    <w:rsid w:val="0075371A"/>
    <w:rsid w:val="007537C3"/>
    <w:rsid w:val="007559D0"/>
    <w:rsid w:val="0075644C"/>
    <w:rsid w:val="007565CD"/>
    <w:rsid w:val="00756711"/>
    <w:rsid w:val="0075689C"/>
    <w:rsid w:val="00756DF8"/>
    <w:rsid w:val="00757657"/>
    <w:rsid w:val="00757702"/>
    <w:rsid w:val="00757DAD"/>
    <w:rsid w:val="00760693"/>
    <w:rsid w:val="007607BE"/>
    <w:rsid w:val="00760D47"/>
    <w:rsid w:val="007629E3"/>
    <w:rsid w:val="00762C45"/>
    <w:rsid w:val="00763479"/>
    <w:rsid w:val="00763DDE"/>
    <w:rsid w:val="00764B40"/>
    <w:rsid w:val="0076528C"/>
    <w:rsid w:val="00766062"/>
    <w:rsid w:val="00766E55"/>
    <w:rsid w:val="007675A7"/>
    <w:rsid w:val="00767770"/>
    <w:rsid w:val="007705B4"/>
    <w:rsid w:val="00770AF8"/>
    <w:rsid w:val="00770C1B"/>
    <w:rsid w:val="007717D4"/>
    <w:rsid w:val="007722B7"/>
    <w:rsid w:val="00772CD6"/>
    <w:rsid w:val="007733F3"/>
    <w:rsid w:val="00773552"/>
    <w:rsid w:val="00774DC9"/>
    <w:rsid w:val="0077640B"/>
    <w:rsid w:val="00780540"/>
    <w:rsid w:val="00780C17"/>
    <w:rsid w:val="00780CA5"/>
    <w:rsid w:val="00781F26"/>
    <w:rsid w:val="007828BD"/>
    <w:rsid w:val="00782DE5"/>
    <w:rsid w:val="00783AEA"/>
    <w:rsid w:val="00783F6F"/>
    <w:rsid w:val="0078426B"/>
    <w:rsid w:val="0078471D"/>
    <w:rsid w:val="00784877"/>
    <w:rsid w:val="0078497F"/>
    <w:rsid w:val="00784C4F"/>
    <w:rsid w:val="00784DD3"/>
    <w:rsid w:val="00785254"/>
    <w:rsid w:val="00786261"/>
    <w:rsid w:val="007877A9"/>
    <w:rsid w:val="0078797E"/>
    <w:rsid w:val="00790186"/>
    <w:rsid w:val="00791A45"/>
    <w:rsid w:val="007955A7"/>
    <w:rsid w:val="0079655B"/>
    <w:rsid w:val="00796774"/>
    <w:rsid w:val="00796C7A"/>
    <w:rsid w:val="007A0D13"/>
    <w:rsid w:val="007A4BFE"/>
    <w:rsid w:val="007A5177"/>
    <w:rsid w:val="007A5443"/>
    <w:rsid w:val="007A6160"/>
    <w:rsid w:val="007A6AD2"/>
    <w:rsid w:val="007A6AF3"/>
    <w:rsid w:val="007B0172"/>
    <w:rsid w:val="007B01D1"/>
    <w:rsid w:val="007B0FDB"/>
    <w:rsid w:val="007B1025"/>
    <w:rsid w:val="007B1B0E"/>
    <w:rsid w:val="007B1BE7"/>
    <w:rsid w:val="007B22F3"/>
    <w:rsid w:val="007B25CF"/>
    <w:rsid w:val="007B280C"/>
    <w:rsid w:val="007B32A3"/>
    <w:rsid w:val="007B3451"/>
    <w:rsid w:val="007B4DF7"/>
    <w:rsid w:val="007B5A4C"/>
    <w:rsid w:val="007B77F6"/>
    <w:rsid w:val="007B788E"/>
    <w:rsid w:val="007B7ACD"/>
    <w:rsid w:val="007B7C3E"/>
    <w:rsid w:val="007C01CB"/>
    <w:rsid w:val="007C0D32"/>
    <w:rsid w:val="007C25F8"/>
    <w:rsid w:val="007C2643"/>
    <w:rsid w:val="007C286E"/>
    <w:rsid w:val="007C2C27"/>
    <w:rsid w:val="007C349C"/>
    <w:rsid w:val="007C3E0B"/>
    <w:rsid w:val="007C48CA"/>
    <w:rsid w:val="007C4E09"/>
    <w:rsid w:val="007C5CA0"/>
    <w:rsid w:val="007C618B"/>
    <w:rsid w:val="007C65C9"/>
    <w:rsid w:val="007C674B"/>
    <w:rsid w:val="007C7737"/>
    <w:rsid w:val="007D09CA"/>
    <w:rsid w:val="007D15BB"/>
    <w:rsid w:val="007D1889"/>
    <w:rsid w:val="007D24FF"/>
    <w:rsid w:val="007D296E"/>
    <w:rsid w:val="007D3021"/>
    <w:rsid w:val="007D4A36"/>
    <w:rsid w:val="007D4BEB"/>
    <w:rsid w:val="007D4DFA"/>
    <w:rsid w:val="007D4FED"/>
    <w:rsid w:val="007D5318"/>
    <w:rsid w:val="007D6733"/>
    <w:rsid w:val="007D69EB"/>
    <w:rsid w:val="007D74C8"/>
    <w:rsid w:val="007E17D2"/>
    <w:rsid w:val="007E1B10"/>
    <w:rsid w:val="007E2C22"/>
    <w:rsid w:val="007E593B"/>
    <w:rsid w:val="007E7D73"/>
    <w:rsid w:val="007F0220"/>
    <w:rsid w:val="007F0EAB"/>
    <w:rsid w:val="007F193A"/>
    <w:rsid w:val="007F2122"/>
    <w:rsid w:val="007F30B5"/>
    <w:rsid w:val="007F448A"/>
    <w:rsid w:val="007F4686"/>
    <w:rsid w:val="007F6D90"/>
    <w:rsid w:val="007F73AB"/>
    <w:rsid w:val="0080018B"/>
    <w:rsid w:val="008004F1"/>
    <w:rsid w:val="00802DF8"/>
    <w:rsid w:val="008050C4"/>
    <w:rsid w:val="008054B9"/>
    <w:rsid w:val="00805D93"/>
    <w:rsid w:val="00806261"/>
    <w:rsid w:val="0080755E"/>
    <w:rsid w:val="008076CD"/>
    <w:rsid w:val="008105FF"/>
    <w:rsid w:val="00810A44"/>
    <w:rsid w:val="008122D3"/>
    <w:rsid w:val="008124C6"/>
    <w:rsid w:val="00813018"/>
    <w:rsid w:val="008136EF"/>
    <w:rsid w:val="00813720"/>
    <w:rsid w:val="00814B5F"/>
    <w:rsid w:val="00816B43"/>
    <w:rsid w:val="00820775"/>
    <w:rsid w:val="00820D8B"/>
    <w:rsid w:val="008210DA"/>
    <w:rsid w:val="00822550"/>
    <w:rsid w:val="00822787"/>
    <w:rsid w:val="00822EB8"/>
    <w:rsid w:val="00823A0A"/>
    <w:rsid w:val="0082446C"/>
    <w:rsid w:val="00824EEC"/>
    <w:rsid w:val="008254CF"/>
    <w:rsid w:val="00825BB0"/>
    <w:rsid w:val="00826F1E"/>
    <w:rsid w:val="00827219"/>
    <w:rsid w:val="008279FA"/>
    <w:rsid w:val="008306D7"/>
    <w:rsid w:val="00830C16"/>
    <w:rsid w:val="00834245"/>
    <w:rsid w:val="00836056"/>
    <w:rsid w:val="00837198"/>
    <w:rsid w:val="008377DA"/>
    <w:rsid w:val="008408F4"/>
    <w:rsid w:val="00840C3A"/>
    <w:rsid w:val="00841E46"/>
    <w:rsid w:val="008440BD"/>
    <w:rsid w:val="00844304"/>
    <w:rsid w:val="008445E6"/>
    <w:rsid w:val="00844BB4"/>
    <w:rsid w:val="00846719"/>
    <w:rsid w:val="008507EB"/>
    <w:rsid w:val="00850B27"/>
    <w:rsid w:val="00852B1E"/>
    <w:rsid w:val="008530B4"/>
    <w:rsid w:val="00853292"/>
    <w:rsid w:val="00853747"/>
    <w:rsid w:val="00854A62"/>
    <w:rsid w:val="00854DB9"/>
    <w:rsid w:val="008551BC"/>
    <w:rsid w:val="00856584"/>
    <w:rsid w:val="00857034"/>
    <w:rsid w:val="00857493"/>
    <w:rsid w:val="008607A8"/>
    <w:rsid w:val="00861204"/>
    <w:rsid w:val="00861C20"/>
    <w:rsid w:val="0086236B"/>
    <w:rsid w:val="00862FEF"/>
    <w:rsid w:val="008631A9"/>
    <w:rsid w:val="008635C9"/>
    <w:rsid w:val="008640F9"/>
    <w:rsid w:val="00865E17"/>
    <w:rsid w:val="0086747D"/>
    <w:rsid w:val="008675CD"/>
    <w:rsid w:val="008678DF"/>
    <w:rsid w:val="00867B17"/>
    <w:rsid w:val="00867BD9"/>
    <w:rsid w:val="00867DD8"/>
    <w:rsid w:val="0087050C"/>
    <w:rsid w:val="00870BB0"/>
    <w:rsid w:val="00872764"/>
    <w:rsid w:val="00873B46"/>
    <w:rsid w:val="00874BDC"/>
    <w:rsid w:val="00874C99"/>
    <w:rsid w:val="00874DCF"/>
    <w:rsid w:val="008754C6"/>
    <w:rsid w:val="00876192"/>
    <w:rsid w:val="008806BF"/>
    <w:rsid w:val="00880762"/>
    <w:rsid w:val="00880CDB"/>
    <w:rsid w:val="008816AC"/>
    <w:rsid w:val="008816E3"/>
    <w:rsid w:val="0088188F"/>
    <w:rsid w:val="008825B9"/>
    <w:rsid w:val="008827DB"/>
    <w:rsid w:val="00883A34"/>
    <w:rsid w:val="00884C1A"/>
    <w:rsid w:val="00885C19"/>
    <w:rsid w:val="008864A1"/>
    <w:rsid w:val="008868B2"/>
    <w:rsid w:val="008869DD"/>
    <w:rsid w:val="008870FF"/>
    <w:rsid w:val="008877F1"/>
    <w:rsid w:val="00890156"/>
    <w:rsid w:val="00891018"/>
    <w:rsid w:val="008912B8"/>
    <w:rsid w:val="008917BA"/>
    <w:rsid w:val="00891C69"/>
    <w:rsid w:val="00891F3C"/>
    <w:rsid w:val="00892326"/>
    <w:rsid w:val="00892B87"/>
    <w:rsid w:val="00892D93"/>
    <w:rsid w:val="008933E5"/>
    <w:rsid w:val="008941CF"/>
    <w:rsid w:val="00894208"/>
    <w:rsid w:val="00895351"/>
    <w:rsid w:val="008958DF"/>
    <w:rsid w:val="00897629"/>
    <w:rsid w:val="008A011F"/>
    <w:rsid w:val="008A445A"/>
    <w:rsid w:val="008A4C6F"/>
    <w:rsid w:val="008A5A4D"/>
    <w:rsid w:val="008A64FF"/>
    <w:rsid w:val="008A6FB8"/>
    <w:rsid w:val="008A6FC2"/>
    <w:rsid w:val="008A761C"/>
    <w:rsid w:val="008A7A91"/>
    <w:rsid w:val="008B00FE"/>
    <w:rsid w:val="008B046F"/>
    <w:rsid w:val="008B0D60"/>
    <w:rsid w:val="008B255F"/>
    <w:rsid w:val="008B3805"/>
    <w:rsid w:val="008B69A4"/>
    <w:rsid w:val="008B7456"/>
    <w:rsid w:val="008B74EF"/>
    <w:rsid w:val="008B7826"/>
    <w:rsid w:val="008B7B1B"/>
    <w:rsid w:val="008C1E71"/>
    <w:rsid w:val="008C21AF"/>
    <w:rsid w:val="008C2A72"/>
    <w:rsid w:val="008C3F0F"/>
    <w:rsid w:val="008C4472"/>
    <w:rsid w:val="008C4A95"/>
    <w:rsid w:val="008C4F0A"/>
    <w:rsid w:val="008C5671"/>
    <w:rsid w:val="008C5CC2"/>
    <w:rsid w:val="008C6344"/>
    <w:rsid w:val="008C6DA3"/>
    <w:rsid w:val="008C6EDC"/>
    <w:rsid w:val="008C7319"/>
    <w:rsid w:val="008C7550"/>
    <w:rsid w:val="008D04B4"/>
    <w:rsid w:val="008D09AD"/>
    <w:rsid w:val="008D1C09"/>
    <w:rsid w:val="008D1F8A"/>
    <w:rsid w:val="008D239D"/>
    <w:rsid w:val="008D25D3"/>
    <w:rsid w:val="008D303B"/>
    <w:rsid w:val="008D4041"/>
    <w:rsid w:val="008D40B9"/>
    <w:rsid w:val="008D4120"/>
    <w:rsid w:val="008D66B0"/>
    <w:rsid w:val="008D7FDC"/>
    <w:rsid w:val="008E02F9"/>
    <w:rsid w:val="008E16B3"/>
    <w:rsid w:val="008E3312"/>
    <w:rsid w:val="008E3629"/>
    <w:rsid w:val="008E4A0A"/>
    <w:rsid w:val="008E5053"/>
    <w:rsid w:val="008E506B"/>
    <w:rsid w:val="008E5AF9"/>
    <w:rsid w:val="008E6335"/>
    <w:rsid w:val="008E7818"/>
    <w:rsid w:val="008F0F3D"/>
    <w:rsid w:val="008F0F52"/>
    <w:rsid w:val="008F17C7"/>
    <w:rsid w:val="008F2E5A"/>
    <w:rsid w:val="008F39A4"/>
    <w:rsid w:val="008F41DD"/>
    <w:rsid w:val="008F6562"/>
    <w:rsid w:val="008F6605"/>
    <w:rsid w:val="008F757A"/>
    <w:rsid w:val="008F76CB"/>
    <w:rsid w:val="008F7AF7"/>
    <w:rsid w:val="0090031F"/>
    <w:rsid w:val="0090051B"/>
    <w:rsid w:val="0090123C"/>
    <w:rsid w:val="00901FA0"/>
    <w:rsid w:val="009033AC"/>
    <w:rsid w:val="00903619"/>
    <w:rsid w:val="0090441D"/>
    <w:rsid w:val="009045A6"/>
    <w:rsid w:val="00906028"/>
    <w:rsid w:val="00906C80"/>
    <w:rsid w:val="00906CA8"/>
    <w:rsid w:val="00910CCF"/>
    <w:rsid w:val="009118D1"/>
    <w:rsid w:val="009131E1"/>
    <w:rsid w:val="009137E5"/>
    <w:rsid w:val="00913CDC"/>
    <w:rsid w:val="00915279"/>
    <w:rsid w:val="00915688"/>
    <w:rsid w:val="00915A7D"/>
    <w:rsid w:val="00916B28"/>
    <w:rsid w:val="00917241"/>
    <w:rsid w:val="00917AE2"/>
    <w:rsid w:val="00920438"/>
    <w:rsid w:val="009210F4"/>
    <w:rsid w:val="0092124C"/>
    <w:rsid w:val="009213B6"/>
    <w:rsid w:val="0092186A"/>
    <w:rsid w:val="009219A5"/>
    <w:rsid w:val="009223DE"/>
    <w:rsid w:val="009239C1"/>
    <w:rsid w:val="009241A4"/>
    <w:rsid w:val="0092440B"/>
    <w:rsid w:val="00925846"/>
    <w:rsid w:val="00925EA3"/>
    <w:rsid w:val="009262EB"/>
    <w:rsid w:val="00930CB0"/>
    <w:rsid w:val="0093157D"/>
    <w:rsid w:val="009337D9"/>
    <w:rsid w:val="00933CBE"/>
    <w:rsid w:val="0093427C"/>
    <w:rsid w:val="009355A2"/>
    <w:rsid w:val="0093567F"/>
    <w:rsid w:val="00936552"/>
    <w:rsid w:val="009371C9"/>
    <w:rsid w:val="00937575"/>
    <w:rsid w:val="00937C55"/>
    <w:rsid w:val="00940BDF"/>
    <w:rsid w:val="00942ED1"/>
    <w:rsid w:val="00942FF7"/>
    <w:rsid w:val="00943875"/>
    <w:rsid w:val="00943C85"/>
    <w:rsid w:val="00943F0E"/>
    <w:rsid w:val="009444E7"/>
    <w:rsid w:val="00944FDF"/>
    <w:rsid w:val="009452DD"/>
    <w:rsid w:val="009457E3"/>
    <w:rsid w:val="00945A89"/>
    <w:rsid w:val="00946518"/>
    <w:rsid w:val="00947F7B"/>
    <w:rsid w:val="00950D1C"/>
    <w:rsid w:val="009513C6"/>
    <w:rsid w:val="0095250C"/>
    <w:rsid w:val="00953E9D"/>
    <w:rsid w:val="00954888"/>
    <w:rsid w:val="00954E4A"/>
    <w:rsid w:val="00954EC9"/>
    <w:rsid w:val="00955D5D"/>
    <w:rsid w:val="00956BA1"/>
    <w:rsid w:val="009573BE"/>
    <w:rsid w:val="0096010C"/>
    <w:rsid w:val="00960FFC"/>
    <w:rsid w:val="00961327"/>
    <w:rsid w:val="009616E0"/>
    <w:rsid w:val="009616E5"/>
    <w:rsid w:val="009627E1"/>
    <w:rsid w:val="00962DDE"/>
    <w:rsid w:val="00963A59"/>
    <w:rsid w:val="00963AC4"/>
    <w:rsid w:val="009649D4"/>
    <w:rsid w:val="00965827"/>
    <w:rsid w:val="00966A33"/>
    <w:rsid w:val="00967282"/>
    <w:rsid w:val="00967C9E"/>
    <w:rsid w:val="00967E0A"/>
    <w:rsid w:val="009714ED"/>
    <w:rsid w:val="009718FC"/>
    <w:rsid w:val="00971B03"/>
    <w:rsid w:val="00971C96"/>
    <w:rsid w:val="00971E87"/>
    <w:rsid w:val="00972154"/>
    <w:rsid w:val="00972883"/>
    <w:rsid w:val="009730F9"/>
    <w:rsid w:val="00973789"/>
    <w:rsid w:val="00974D16"/>
    <w:rsid w:val="00975449"/>
    <w:rsid w:val="00977329"/>
    <w:rsid w:val="009813F5"/>
    <w:rsid w:val="0098152D"/>
    <w:rsid w:val="009825AE"/>
    <w:rsid w:val="00982734"/>
    <w:rsid w:val="00985488"/>
    <w:rsid w:val="00985AD7"/>
    <w:rsid w:val="0098713D"/>
    <w:rsid w:val="009873F1"/>
    <w:rsid w:val="009914E7"/>
    <w:rsid w:val="009915A0"/>
    <w:rsid w:val="00992349"/>
    <w:rsid w:val="00992696"/>
    <w:rsid w:val="0099275C"/>
    <w:rsid w:val="00992C3E"/>
    <w:rsid w:val="00993469"/>
    <w:rsid w:val="00994835"/>
    <w:rsid w:val="00995DAC"/>
    <w:rsid w:val="00996628"/>
    <w:rsid w:val="00997805"/>
    <w:rsid w:val="00997900"/>
    <w:rsid w:val="00997C4E"/>
    <w:rsid w:val="009A023A"/>
    <w:rsid w:val="009A08A4"/>
    <w:rsid w:val="009A0C64"/>
    <w:rsid w:val="009A0C74"/>
    <w:rsid w:val="009A145F"/>
    <w:rsid w:val="009A40EB"/>
    <w:rsid w:val="009A50E5"/>
    <w:rsid w:val="009A5D3F"/>
    <w:rsid w:val="009A5E38"/>
    <w:rsid w:val="009A67CC"/>
    <w:rsid w:val="009A739D"/>
    <w:rsid w:val="009A789B"/>
    <w:rsid w:val="009A7D9E"/>
    <w:rsid w:val="009B0FAA"/>
    <w:rsid w:val="009B1FE4"/>
    <w:rsid w:val="009B207B"/>
    <w:rsid w:val="009B2C8A"/>
    <w:rsid w:val="009B37F1"/>
    <w:rsid w:val="009B46EC"/>
    <w:rsid w:val="009B4F49"/>
    <w:rsid w:val="009B616D"/>
    <w:rsid w:val="009B6ECE"/>
    <w:rsid w:val="009B745A"/>
    <w:rsid w:val="009B7AA7"/>
    <w:rsid w:val="009C02BC"/>
    <w:rsid w:val="009C0F08"/>
    <w:rsid w:val="009C15B0"/>
    <w:rsid w:val="009C2D10"/>
    <w:rsid w:val="009C37C3"/>
    <w:rsid w:val="009C5BC0"/>
    <w:rsid w:val="009C5E12"/>
    <w:rsid w:val="009C7084"/>
    <w:rsid w:val="009C7EC9"/>
    <w:rsid w:val="009D0BFE"/>
    <w:rsid w:val="009D0FC8"/>
    <w:rsid w:val="009D107C"/>
    <w:rsid w:val="009D148F"/>
    <w:rsid w:val="009D415A"/>
    <w:rsid w:val="009D4478"/>
    <w:rsid w:val="009D48F7"/>
    <w:rsid w:val="009D4DA5"/>
    <w:rsid w:val="009D5299"/>
    <w:rsid w:val="009D59A3"/>
    <w:rsid w:val="009D6758"/>
    <w:rsid w:val="009D67EE"/>
    <w:rsid w:val="009E086C"/>
    <w:rsid w:val="009E26B7"/>
    <w:rsid w:val="009E4CB6"/>
    <w:rsid w:val="009E4D5D"/>
    <w:rsid w:val="009E7468"/>
    <w:rsid w:val="009E7713"/>
    <w:rsid w:val="009E7FD2"/>
    <w:rsid w:val="009F2091"/>
    <w:rsid w:val="009F3FCA"/>
    <w:rsid w:val="009F44E9"/>
    <w:rsid w:val="009F5BD7"/>
    <w:rsid w:val="009F789D"/>
    <w:rsid w:val="009F7A55"/>
    <w:rsid w:val="009F7CB9"/>
    <w:rsid w:val="00A02115"/>
    <w:rsid w:val="00A025C0"/>
    <w:rsid w:val="00A0312F"/>
    <w:rsid w:val="00A039D9"/>
    <w:rsid w:val="00A04869"/>
    <w:rsid w:val="00A04BDE"/>
    <w:rsid w:val="00A04F9E"/>
    <w:rsid w:val="00A051E0"/>
    <w:rsid w:val="00A06344"/>
    <w:rsid w:val="00A065D7"/>
    <w:rsid w:val="00A07AEC"/>
    <w:rsid w:val="00A107E5"/>
    <w:rsid w:val="00A10FDC"/>
    <w:rsid w:val="00A12E83"/>
    <w:rsid w:val="00A131C4"/>
    <w:rsid w:val="00A13274"/>
    <w:rsid w:val="00A1330A"/>
    <w:rsid w:val="00A15089"/>
    <w:rsid w:val="00A152D6"/>
    <w:rsid w:val="00A15C2C"/>
    <w:rsid w:val="00A1669D"/>
    <w:rsid w:val="00A20170"/>
    <w:rsid w:val="00A22680"/>
    <w:rsid w:val="00A251C5"/>
    <w:rsid w:val="00A25B99"/>
    <w:rsid w:val="00A26E09"/>
    <w:rsid w:val="00A301D1"/>
    <w:rsid w:val="00A306BD"/>
    <w:rsid w:val="00A30BD5"/>
    <w:rsid w:val="00A30DA4"/>
    <w:rsid w:val="00A328BD"/>
    <w:rsid w:val="00A33FA4"/>
    <w:rsid w:val="00A34267"/>
    <w:rsid w:val="00A35AE3"/>
    <w:rsid w:val="00A36627"/>
    <w:rsid w:val="00A36FA9"/>
    <w:rsid w:val="00A37600"/>
    <w:rsid w:val="00A4057D"/>
    <w:rsid w:val="00A4127B"/>
    <w:rsid w:val="00A429B6"/>
    <w:rsid w:val="00A42D51"/>
    <w:rsid w:val="00A43095"/>
    <w:rsid w:val="00A451F7"/>
    <w:rsid w:val="00A45A0E"/>
    <w:rsid w:val="00A462E5"/>
    <w:rsid w:val="00A47C20"/>
    <w:rsid w:val="00A47D16"/>
    <w:rsid w:val="00A50459"/>
    <w:rsid w:val="00A50756"/>
    <w:rsid w:val="00A519A0"/>
    <w:rsid w:val="00A51CD4"/>
    <w:rsid w:val="00A53193"/>
    <w:rsid w:val="00A536F3"/>
    <w:rsid w:val="00A537B0"/>
    <w:rsid w:val="00A54063"/>
    <w:rsid w:val="00A54745"/>
    <w:rsid w:val="00A55274"/>
    <w:rsid w:val="00A55AD0"/>
    <w:rsid w:val="00A563FF"/>
    <w:rsid w:val="00A57456"/>
    <w:rsid w:val="00A5746C"/>
    <w:rsid w:val="00A60195"/>
    <w:rsid w:val="00A60958"/>
    <w:rsid w:val="00A6126D"/>
    <w:rsid w:val="00A62F0B"/>
    <w:rsid w:val="00A63229"/>
    <w:rsid w:val="00A63C91"/>
    <w:rsid w:val="00A64312"/>
    <w:rsid w:val="00A64BDB"/>
    <w:rsid w:val="00A669A1"/>
    <w:rsid w:val="00A66E2A"/>
    <w:rsid w:val="00A6764B"/>
    <w:rsid w:val="00A70366"/>
    <w:rsid w:val="00A744B2"/>
    <w:rsid w:val="00A75A79"/>
    <w:rsid w:val="00A7657F"/>
    <w:rsid w:val="00A76E4B"/>
    <w:rsid w:val="00A77171"/>
    <w:rsid w:val="00A77F6E"/>
    <w:rsid w:val="00A81D3F"/>
    <w:rsid w:val="00A81D91"/>
    <w:rsid w:val="00A82108"/>
    <w:rsid w:val="00A8336F"/>
    <w:rsid w:val="00A833E9"/>
    <w:rsid w:val="00A83DC2"/>
    <w:rsid w:val="00A848C5"/>
    <w:rsid w:val="00A84F23"/>
    <w:rsid w:val="00A853CC"/>
    <w:rsid w:val="00A85A1F"/>
    <w:rsid w:val="00A86855"/>
    <w:rsid w:val="00A86BEE"/>
    <w:rsid w:val="00A87262"/>
    <w:rsid w:val="00A8792B"/>
    <w:rsid w:val="00A87CFA"/>
    <w:rsid w:val="00A87EC1"/>
    <w:rsid w:val="00A906B4"/>
    <w:rsid w:val="00A9130A"/>
    <w:rsid w:val="00A91BBB"/>
    <w:rsid w:val="00A91ECD"/>
    <w:rsid w:val="00A92C6C"/>
    <w:rsid w:val="00A92FB7"/>
    <w:rsid w:val="00A93FA9"/>
    <w:rsid w:val="00A944BE"/>
    <w:rsid w:val="00A94DDA"/>
    <w:rsid w:val="00A95384"/>
    <w:rsid w:val="00A95C9D"/>
    <w:rsid w:val="00A97F7A"/>
    <w:rsid w:val="00A97FC9"/>
    <w:rsid w:val="00AA1254"/>
    <w:rsid w:val="00AA2AC4"/>
    <w:rsid w:val="00AA2E4A"/>
    <w:rsid w:val="00AA2EA9"/>
    <w:rsid w:val="00AA2F92"/>
    <w:rsid w:val="00AA39C6"/>
    <w:rsid w:val="00AA44E8"/>
    <w:rsid w:val="00AA457C"/>
    <w:rsid w:val="00AA49BE"/>
    <w:rsid w:val="00AA55DB"/>
    <w:rsid w:val="00AA64FB"/>
    <w:rsid w:val="00AA78CE"/>
    <w:rsid w:val="00AB071E"/>
    <w:rsid w:val="00AB0C98"/>
    <w:rsid w:val="00AB3DE7"/>
    <w:rsid w:val="00AB4732"/>
    <w:rsid w:val="00AB558E"/>
    <w:rsid w:val="00AB7B96"/>
    <w:rsid w:val="00AB7D32"/>
    <w:rsid w:val="00AC0308"/>
    <w:rsid w:val="00AC030E"/>
    <w:rsid w:val="00AC03C7"/>
    <w:rsid w:val="00AC0F11"/>
    <w:rsid w:val="00AC2CC1"/>
    <w:rsid w:val="00AC3024"/>
    <w:rsid w:val="00AC4F54"/>
    <w:rsid w:val="00AC593B"/>
    <w:rsid w:val="00AC619D"/>
    <w:rsid w:val="00AC6364"/>
    <w:rsid w:val="00AC6CCE"/>
    <w:rsid w:val="00AC77BF"/>
    <w:rsid w:val="00AC7AB4"/>
    <w:rsid w:val="00AC7D0D"/>
    <w:rsid w:val="00AD0090"/>
    <w:rsid w:val="00AD351C"/>
    <w:rsid w:val="00AD3807"/>
    <w:rsid w:val="00AD4C03"/>
    <w:rsid w:val="00AD5321"/>
    <w:rsid w:val="00AD588F"/>
    <w:rsid w:val="00AD5AAF"/>
    <w:rsid w:val="00AD716E"/>
    <w:rsid w:val="00AE042B"/>
    <w:rsid w:val="00AE0A73"/>
    <w:rsid w:val="00AE11C9"/>
    <w:rsid w:val="00AE1905"/>
    <w:rsid w:val="00AE2158"/>
    <w:rsid w:val="00AE2FD6"/>
    <w:rsid w:val="00AE345D"/>
    <w:rsid w:val="00AE36D6"/>
    <w:rsid w:val="00AE54FC"/>
    <w:rsid w:val="00AF062B"/>
    <w:rsid w:val="00AF2992"/>
    <w:rsid w:val="00AF2D64"/>
    <w:rsid w:val="00AF2DA3"/>
    <w:rsid w:val="00AF3A5F"/>
    <w:rsid w:val="00AF40FA"/>
    <w:rsid w:val="00AF4687"/>
    <w:rsid w:val="00AF4A54"/>
    <w:rsid w:val="00AF546D"/>
    <w:rsid w:val="00AF581B"/>
    <w:rsid w:val="00AF5BE9"/>
    <w:rsid w:val="00AF6709"/>
    <w:rsid w:val="00B01408"/>
    <w:rsid w:val="00B014B4"/>
    <w:rsid w:val="00B01B40"/>
    <w:rsid w:val="00B02316"/>
    <w:rsid w:val="00B031E6"/>
    <w:rsid w:val="00B04F11"/>
    <w:rsid w:val="00B052DD"/>
    <w:rsid w:val="00B05A0B"/>
    <w:rsid w:val="00B05E99"/>
    <w:rsid w:val="00B05FD9"/>
    <w:rsid w:val="00B0608E"/>
    <w:rsid w:val="00B070DC"/>
    <w:rsid w:val="00B07D2C"/>
    <w:rsid w:val="00B10DC2"/>
    <w:rsid w:val="00B1110F"/>
    <w:rsid w:val="00B116FB"/>
    <w:rsid w:val="00B11E11"/>
    <w:rsid w:val="00B12309"/>
    <w:rsid w:val="00B1259D"/>
    <w:rsid w:val="00B13034"/>
    <w:rsid w:val="00B13842"/>
    <w:rsid w:val="00B13E1B"/>
    <w:rsid w:val="00B14954"/>
    <w:rsid w:val="00B14DFB"/>
    <w:rsid w:val="00B1631C"/>
    <w:rsid w:val="00B17454"/>
    <w:rsid w:val="00B17490"/>
    <w:rsid w:val="00B17B65"/>
    <w:rsid w:val="00B21160"/>
    <w:rsid w:val="00B21173"/>
    <w:rsid w:val="00B214A6"/>
    <w:rsid w:val="00B24034"/>
    <w:rsid w:val="00B24473"/>
    <w:rsid w:val="00B253BA"/>
    <w:rsid w:val="00B25606"/>
    <w:rsid w:val="00B2598C"/>
    <w:rsid w:val="00B25F5D"/>
    <w:rsid w:val="00B26A8B"/>
    <w:rsid w:val="00B31648"/>
    <w:rsid w:val="00B31776"/>
    <w:rsid w:val="00B32224"/>
    <w:rsid w:val="00B32D6C"/>
    <w:rsid w:val="00B33200"/>
    <w:rsid w:val="00B340ED"/>
    <w:rsid w:val="00B34BA1"/>
    <w:rsid w:val="00B35101"/>
    <w:rsid w:val="00B35197"/>
    <w:rsid w:val="00B36ABA"/>
    <w:rsid w:val="00B36C2D"/>
    <w:rsid w:val="00B370FC"/>
    <w:rsid w:val="00B373F3"/>
    <w:rsid w:val="00B37974"/>
    <w:rsid w:val="00B40207"/>
    <w:rsid w:val="00B41E19"/>
    <w:rsid w:val="00B4239A"/>
    <w:rsid w:val="00B443F0"/>
    <w:rsid w:val="00B46768"/>
    <w:rsid w:val="00B469A4"/>
    <w:rsid w:val="00B46D20"/>
    <w:rsid w:val="00B47A31"/>
    <w:rsid w:val="00B50903"/>
    <w:rsid w:val="00B510A0"/>
    <w:rsid w:val="00B53752"/>
    <w:rsid w:val="00B54CB0"/>
    <w:rsid w:val="00B55467"/>
    <w:rsid w:val="00B5596D"/>
    <w:rsid w:val="00B55D88"/>
    <w:rsid w:val="00B55DB8"/>
    <w:rsid w:val="00B60BA2"/>
    <w:rsid w:val="00B61AD0"/>
    <w:rsid w:val="00B621B5"/>
    <w:rsid w:val="00B6370A"/>
    <w:rsid w:val="00B65647"/>
    <w:rsid w:val="00B65656"/>
    <w:rsid w:val="00B65941"/>
    <w:rsid w:val="00B65DD7"/>
    <w:rsid w:val="00B663BC"/>
    <w:rsid w:val="00B66CCB"/>
    <w:rsid w:val="00B67749"/>
    <w:rsid w:val="00B67880"/>
    <w:rsid w:val="00B70D45"/>
    <w:rsid w:val="00B71111"/>
    <w:rsid w:val="00B71A59"/>
    <w:rsid w:val="00B71D6B"/>
    <w:rsid w:val="00B71E5D"/>
    <w:rsid w:val="00B72C1F"/>
    <w:rsid w:val="00B743D1"/>
    <w:rsid w:val="00B74943"/>
    <w:rsid w:val="00B754A4"/>
    <w:rsid w:val="00B75C78"/>
    <w:rsid w:val="00B75F36"/>
    <w:rsid w:val="00B7608D"/>
    <w:rsid w:val="00B7623B"/>
    <w:rsid w:val="00B80541"/>
    <w:rsid w:val="00B80BF5"/>
    <w:rsid w:val="00B8175C"/>
    <w:rsid w:val="00B8255D"/>
    <w:rsid w:val="00B82813"/>
    <w:rsid w:val="00B82AAB"/>
    <w:rsid w:val="00B82B72"/>
    <w:rsid w:val="00B82D38"/>
    <w:rsid w:val="00B8345D"/>
    <w:rsid w:val="00B834E3"/>
    <w:rsid w:val="00B8476B"/>
    <w:rsid w:val="00B850E2"/>
    <w:rsid w:val="00B8544F"/>
    <w:rsid w:val="00B8558C"/>
    <w:rsid w:val="00B858E7"/>
    <w:rsid w:val="00B866D9"/>
    <w:rsid w:val="00B867D0"/>
    <w:rsid w:val="00B87C15"/>
    <w:rsid w:val="00B90F16"/>
    <w:rsid w:val="00B91540"/>
    <w:rsid w:val="00B9191D"/>
    <w:rsid w:val="00B92542"/>
    <w:rsid w:val="00B925EB"/>
    <w:rsid w:val="00B92A8F"/>
    <w:rsid w:val="00B92B97"/>
    <w:rsid w:val="00B9347F"/>
    <w:rsid w:val="00B93828"/>
    <w:rsid w:val="00B94E04"/>
    <w:rsid w:val="00B95E7B"/>
    <w:rsid w:val="00B96048"/>
    <w:rsid w:val="00B962AF"/>
    <w:rsid w:val="00B96C93"/>
    <w:rsid w:val="00B97F2D"/>
    <w:rsid w:val="00BA0192"/>
    <w:rsid w:val="00BA01A2"/>
    <w:rsid w:val="00BA0708"/>
    <w:rsid w:val="00BA08D2"/>
    <w:rsid w:val="00BA0DA5"/>
    <w:rsid w:val="00BA0E13"/>
    <w:rsid w:val="00BA17B7"/>
    <w:rsid w:val="00BA1A19"/>
    <w:rsid w:val="00BA1C89"/>
    <w:rsid w:val="00BA1DB0"/>
    <w:rsid w:val="00BA5D18"/>
    <w:rsid w:val="00BA637F"/>
    <w:rsid w:val="00BA6CAC"/>
    <w:rsid w:val="00BB0869"/>
    <w:rsid w:val="00BB0D3C"/>
    <w:rsid w:val="00BB1466"/>
    <w:rsid w:val="00BB15A2"/>
    <w:rsid w:val="00BB1AA8"/>
    <w:rsid w:val="00BB243E"/>
    <w:rsid w:val="00BB244C"/>
    <w:rsid w:val="00BB3198"/>
    <w:rsid w:val="00BB72AA"/>
    <w:rsid w:val="00BC06A5"/>
    <w:rsid w:val="00BC150B"/>
    <w:rsid w:val="00BC1E40"/>
    <w:rsid w:val="00BC2074"/>
    <w:rsid w:val="00BC21EB"/>
    <w:rsid w:val="00BC2865"/>
    <w:rsid w:val="00BC29E8"/>
    <w:rsid w:val="00BC2EC5"/>
    <w:rsid w:val="00BC360E"/>
    <w:rsid w:val="00BC3C7E"/>
    <w:rsid w:val="00BC4EE8"/>
    <w:rsid w:val="00BC4FE1"/>
    <w:rsid w:val="00BC505A"/>
    <w:rsid w:val="00BC5105"/>
    <w:rsid w:val="00BC5F88"/>
    <w:rsid w:val="00BC723A"/>
    <w:rsid w:val="00BC7CF2"/>
    <w:rsid w:val="00BD0ED1"/>
    <w:rsid w:val="00BD11B0"/>
    <w:rsid w:val="00BD2E77"/>
    <w:rsid w:val="00BD42EF"/>
    <w:rsid w:val="00BD5F8F"/>
    <w:rsid w:val="00BD6DA3"/>
    <w:rsid w:val="00BE0370"/>
    <w:rsid w:val="00BE384F"/>
    <w:rsid w:val="00BE393F"/>
    <w:rsid w:val="00BE4E4D"/>
    <w:rsid w:val="00BE5183"/>
    <w:rsid w:val="00BE68D3"/>
    <w:rsid w:val="00BE7110"/>
    <w:rsid w:val="00BE7967"/>
    <w:rsid w:val="00BE7D35"/>
    <w:rsid w:val="00BF0690"/>
    <w:rsid w:val="00BF17BF"/>
    <w:rsid w:val="00BF1C9E"/>
    <w:rsid w:val="00BF31B1"/>
    <w:rsid w:val="00BF345E"/>
    <w:rsid w:val="00BF3F17"/>
    <w:rsid w:val="00BF4552"/>
    <w:rsid w:val="00BF4FF5"/>
    <w:rsid w:val="00BF54D6"/>
    <w:rsid w:val="00BF564B"/>
    <w:rsid w:val="00BF59FE"/>
    <w:rsid w:val="00BF5F75"/>
    <w:rsid w:val="00BF7279"/>
    <w:rsid w:val="00C0062E"/>
    <w:rsid w:val="00C01CE4"/>
    <w:rsid w:val="00C02574"/>
    <w:rsid w:val="00C02D5C"/>
    <w:rsid w:val="00C03F28"/>
    <w:rsid w:val="00C05C62"/>
    <w:rsid w:val="00C06AA5"/>
    <w:rsid w:val="00C070ED"/>
    <w:rsid w:val="00C075D0"/>
    <w:rsid w:val="00C10A32"/>
    <w:rsid w:val="00C11807"/>
    <w:rsid w:val="00C11CD9"/>
    <w:rsid w:val="00C12023"/>
    <w:rsid w:val="00C124E5"/>
    <w:rsid w:val="00C129AE"/>
    <w:rsid w:val="00C14017"/>
    <w:rsid w:val="00C165C7"/>
    <w:rsid w:val="00C16866"/>
    <w:rsid w:val="00C1708C"/>
    <w:rsid w:val="00C17617"/>
    <w:rsid w:val="00C179D3"/>
    <w:rsid w:val="00C20B7A"/>
    <w:rsid w:val="00C22316"/>
    <w:rsid w:val="00C22E21"/>
    <w:rsid w:val="00C23CF4"/>
    <w:rsid w:val="00C241C3"/>
    <w:rsid w:val="00C24569"/>
    <w:rsid w:val="00C24F4E"/>
    <w:rsid w:val="00C25402"/>
    <w:rsid w:val="00C25B6D"/>
    <w:rsid w:val="00C26DC5"/>
    <w:rsid w:val="00C2767E"/>
    <w:rsid w:val="00C27E1E"/>
    <w:rsid w:val="00C30653"/>
    <w:rsid w:val="00C31A47"/>
    <w:rsid w:val="00C31CA7"/>
    <w:rsid w:val="00C3204C"/>
    <w:rsid w:val="00C32635"/>
    <w:rsid w:val="00C32964"/>
    <w:rsid w:val="00C331F7"/>
    <w:rsid w:val="00C33513"/>
    <w:rsid w:val="00C33798"/>
    <w:rsid w:val="00C35DDF"/>
    <w:rsid w:val="00C3604D"/>
    <w:rsid w:val="00C36CA5"/>
    <w:rsid w:val="00C40227"/>
    <w:rsid w:val="00C40306"/>
    <w:rsid w:val="00C407CC"/>
    <w:rsid w:val="00C41D7B"/>
    <w:rsid w:val="00C425C1"/>
    <w:rsid w:val="00C43A9D"/>
    <w:rsid w:val="00C441D6"/>
    <w:rsid w:val="00C44D6D"/>
    <w:rsid w:val="00C4534B"/>
    <w:rsid w:val="00C4561F"/>
    <w:rsid w:val="00C461B3"/>
    <w:rsid w:val="00C462E4"/>
    <w:rsid w:val="00C47314"/>
    <w:rsid w:val="00C52CE4"/>
    <w:rsid w:val="00C53937"/>
    <w:rsid w:val="00C53ACB"/>
    <w:rsid w:val="00C54E30"/>
    <w:rsid w:val="00C5527B"/>
    <w:rsid w:val="00C55C74"/>
    <w:rsid w:val="00C5613E"/>
    <w:rsid w:val="00C57215"/>
    <w:rsid w:val="00C573DB"/>
    <w:rsid w:val="00C578BF"/>
    <w:rsid w:val="00C57BA6"/>
    <w:rsid w:val="00C57EE7"/>
    <w:rsid w:val="00C57EFD"/>
    <w:rsid w:val="00C60388"/>
    <w:rsid w:val="00C6129B"/>
    <w:rsid w:val="00C618E4"/>
    <w:rsid w:val="00C6203A"/>
    <w:rsid w:val="00C6206A"/>
    <w:rsid w:val="00C62885"/>
    <w:rsid w:val="00C6290B"/>
    <w:rsid w:val="00C63AC4"/>
    <w:rsid w:val="00C63FDF"/>
    <w:rsid w:val="00C64D89"/>
    <w:rsid w:val="00C66DBA"/>
    <w:rsid w:val="00C67403"/>
    <w:rsid w:val="00C67851"/>
    <w:rsid w:val="00C70D6B"/>
    <w:rsid w:val="00C712FE"/>
    <w:rsid w:val="00C714CD"/>
    <w:rsid w:val="00C71698"/>
    <w:rsid w:val="00C71822"/>
    <w:rsid w:val="00C71AE0"/>
    <w:rsid w:val="00C72819"/>
    <w:rsid w:val="00C72882"/>
    <w:rsid w:val="00C72BC9"/>
    <w:rsid w:val="00C72DEF"/>
    <w:rsid w:val="00C7308A"/>
    <w:rsid w:val="00C744B9"/>
    <w:rsid w:val="00C74D94"/>
    <w:rsid w:val="00C7525F"/>
    <w:rsid w:val="00C76590"/>
    <w:rsid w:val="00C76BF2"/>
    <w:rsid w:val="00C76D43"/>
    <w:rsid w:val="00C770FF"/>
    <w:rsid w:val="00C77638"/>
    <w:rsid w:val="00C77CE1"/>
    <w:rsid w:val="00C809A4"/>
    <w:rsid w:val="00C80FC7"/>
    <w:rsid w:val="00C81744"/>
    <w:rsid w:val="00C81DBF"/>
    <w:rsid w:val="00C83353"/>
    <w:rsid w:val="00C83915"/>
    <w:rsid w:val="00C843A7"/>
    <w:rsid w:val="00C844FB"/>
    <w:rsid w:val="00C848F6"/>
    <w:rsid w:val="00C84A08"/>
    <w:rsid w:val="00C84FEA"/>
    <w:rsid w:val="00C852CC"/>
    <w:rsid w:val="00C85752"/>
    <w:rsid w:val="00C8612D"/>
    <w:rsid w:val="00C861A1"/>
    <w:rsid w:val="00C87C54"/>
    <w:rsid w:val="00C90145"/>
    <w:rsid w:val="00C901ED"/>
    <w:rsid w:val="00C90C12"/>
    <w:rsid w:val="00C90C1A"/>
    <w:rsid w:val="00C919F4"/>
    <w:rsid w:val="00C92D75"/>
    <w:rsid w:val="00C93F1F"/>
    <w:rsid w:val="00C93FEA"/>
    <w:rsid w:val="00C94587"/>
    <w:rsid w:val="00C94A67"/>
    <w:rsid w:val="00C950C9"/>
    <w:rsid w:val="00C95331"/>
    <w:rsid w:val="00C95989"/>
    <w:rsid w:val="00C95A50"/>
    <w:rsid w:val="00CA029E"/>
    <w:rsid w:val="00CA03A6"/>
    <w:rsid w:val="00CA1CEE"/>
    <w:rsid w:val="00CA40CF"/>
    <w:rsid w:val="00CA5922"/>
    <w:rsid w:val="00CB0533"/>
    <w:rsid w:val="00CB0B42"/>
    <w:rsid w:val="00CB10CB"/>
    <w:rsid w:val="00CB248E"/>
    <w:rsid w:val="00CB287A"/>
    <w:rsid w:val="00CB315B"/>
    <w:rsid w:val="00CB3AF2"/>
    <w:rsid w:val="00CB3C40"/>
    <w:rsid w:val="00CB4771"/>
    <w:rsid w:val="00CB64FF"/>
    <w:rsid w:val="00CB68FF"/>
    <w:rsid w:val="00CB7DD9"/>
    <w:rsid w:val="00CC15C8"/>
    <w:rsid w:val="00CC1901"/>
    <w:rsid w:val="00CC2FFB"/>
    <w:rsid w:val="00CC3540"/>
    <w:rsid w:val="00CC36F8"/>
    <w:rsid w:val="00CC544A"/>
    <w:rsid w:val="00CC5932"/>
    <w:rsid w:val="00CC6016"/>
    <w:rsid w:val="00CC6107"/>
    <w:rsid w:val="00CC6573"/>
    <w:rsid w:val="00CD0A30"/>
    <w:rsid w:val="00CD0A3A"/>
    <w:rsid w:val="00CD1714"/>
    <w:rsid w:val="00CD19A6"/>
    <w:rsid w:val="00CD19DF"/>
    <w:rsid w:val="00CD21ED"/>
    <w:rsid w:val="00CD2404"/>
    <w:rsid w:val="00CD39A0"/>
    <w:rsid w:val="00CD3F46"/>
    <w:rsid w:val="00CD4F68"/>
    <w:rsid w:val="00CD5DE3"/>
    <w:rsid w:val="00CD63A1"/>
    <w:rsid w:val="00CD6E8E"/>
    <w:rsid w:val="00CD726D"/>
    <w:rsid w:val="00CD7292"/>
    <w:rsid w:val="00CE1F6F"/>
    <w:rsid w:val="00CE38C3"/>
    <w:rsid w:val="00CE40C8"/>
    <w:rsid w:val="00CE4847"/>
    <w:rsid w:val="00CE6492"/>
    <w:rsid w:val="00CE6624"/>
    <w:rsid w:val="00CE6AD0"/>
    <w:rsid w:val="00CE7513"/>
    <w:rsid w:val="00CE75F8"/>
    <w:rsid w:val="00CE7617"/>
    <w:rsid w:val="00CF0E94"/>
    <w:rsid w:val="00CF1EEB"/>
    <w:rsid w:val="00CF1FE0"/>
    <w:rsid w:val="00CF48B4"/>
    <w:rsid w:val="00CF646B"/>
    <w:rsid w:val="00CF6473"/>
    <w:rsid w:val="00CF7F0A"/>
    <w:rsid w:val="00D01614"/>
    <w:rsid w:val="00D0202D"/>
    <w:rsid w:val="00D0385D"/>
    <w:rsid w:val="00D04608"/>
    <w:rsid w:val="00D054D9"/>
    <w:rsid w:val="00D0571E"/>
    <w:rsid w:val="00D063E5"/>
    <w:rsid w:val="00D10C2C"/>
    <w:rsid w:val="00D11F1A"/>
    <w:rsid w:val="00D126BD"/>
    <w:rsid w:val="00D12B2E"/>
    <w:rsid w:val="00D13DD6"/>
    <w:rsid w:val="00D14695"/>
    <w:rsid w:val="00D146FD"/>
    <w:rsid w:val="00D15140"/>
    <w:rsid w:val="00D154BF"/>
    <w:rsid w:val="00D155B3"/>
    <w:rsid w:val="00D16793"/>
    <w:rsid w:val="00D174B1"/>
    <w:rsid w:val="00D17902"/>
    <w:rsid w:val="00D20489"/>
    <w:rsid w:val="00D21BD0"/>
    <w:rsid w:val="00D23377"/>
    <w:rsid w:val="00D234F4"/>
    <w:rsid w:val="00D23FF8"/>
    <w:rsid w:val="00D244B7"/>
    <w:rsid w:val="00D253EA"/>
    <w:rsid w:val="00D261F9"/>
    <w:rsid w:val="00D26250"/>
    <w:rsid w:val="00D26889"/>
    <w:rsid w:val="00D27CC9"/>
    <w:rsid w:val="00D27D85"/>
    <w:rsid w:val="00D30DA6"/>
    <w:rsid w:val="00D30DF4"/>
    <w:rsid w:val="00D310F1"/>
    <w:rsid w:val="00D36F5D"/>
    <w:rsid w:val="00D37128"/>
    <w:rsid w:val="00D37565"/>
    <w:rsid w:val="00D37860"/>
    <w:rsid w:val="00D42019"/>
    <w:rsid w:val="00D427EC"/>
    <w:rsid w:val="00D42C18"/>
    <w:rsid w:val="00D44207"/>
    <w:rsid w:val="00D44CAD"/>
    <w:rsid w:val="00D454C0"/>
    <w:rsid w:val="00D45B58"/>
    <w:rsid w:val="00D4671D"/>
    <w:rsid w:val="00D5117C"/>
    <w:rsid w:val="00D51F8D"/>
    <w:rsid w:val="00D52B66"/>
    <w:rsid w:val="00D53E03"/>
    <w:rsid w:val="00D54255"/>
    <w:rsid w:val="00D545CE"/>
    <w:rsid w:val="00D55188"/>
    <w:rsid w:val="00D552DF"/>
    <w:rsid w:val="00D560DC"/>
    <w:rsid w:val="00D56536"/>
    <w:rsid w:val="00D56752"/>
    <w:rsid w:val="00D57B21"/>
    <w:rsid w:val="00D57B5B"/>
    <w:rsid w:val="00D60F7D"/>
    <w:rsid w:val="00D60FC7"/>
    <w:rsid w:val="00D6483E"/>
    <w:rsid w:val="00D65931"/>
    <w:rsid w:val="00D66982"/>
    <w:rsid w:val="00D66A72"/>
    <w:rsid w:val="00D677C1"/>
    <w:rsid w:val="00D67C67"/>
    <w:rsid w:val="00D7035E"/>
    <w:rsid w:val="00D705AB"/>
    <w:rsid w:val="00D70757"/>
    <w:rsid w:val="00D70BBE"/>
    <w:rsid w:val="00D7125E"/>
    <w:rsid w:val="00D712A8"/>
    <w:rsid w:val="00D713BF"/>
    <w:rsid w:val="00D720B8"/>
    <w:rsid w:val="00D7338E"/>
    <w:rsid w:val="00D7371F"/>
    <w:rsid w:val="00D73B2B"/>
    <w:rsid w:val="00D73BA9"/>
    <w:rsid w:val="00D745EE"/>
    <w:rsid w:val="00D75155"/>
    <w:rsid w:val="00D7587D"/>
    <w:rsid w:val="00D760E5"/>
    <w:rsid w:val="00D77A33"/>
    <w:rsid w:val="00D77E9B"/>
    <w:rsid w:val="00D81341"/>
    <w:rsid w:val="00D81373"/>
    <w:rsid w:val="00D81C41"/>
    <w:rsid w:val="00D823FA"/>
    <w:rsid w:val="00D82C06"/>
    <w:rsid w:val="00D82C46"/>
    <w:rsid w:val="00D83DC5"/>
    <w:rsid w:val="00D842ED"/>
    <w:rsid w:val="00D84445"/>
    <w:rsid w:val="00D85992"/>
    <w:rsid w:val="00D86129"/>
    <w:rsid w:val="00D86B56"/>
    <w:rsid w:val="00D9080B"/>
    <w:rsid w:val="00D9103D"/>
    <w:rsid w:val="00D92056"/>
    <w:rsid w:val="00D92748"/>
    <w:rsid w:val="00D92A0B"/>
    <w:rsid w:val="00D92C24"/>
    <w:rsid w:val="00D92FC6"/>
    <w:rsid w:val="00D94541"/>
    <w:rsid w:val="00D95042"/>
    <w:rsid w:val="00D9559F"/>
    <w:rsid w:val="00D964F2"/>
    <w:rsid w:val="00D96FE7"/>
    <w:rsid w:val="00D97F15"/>
    <w:rsid w:val="00DA0B4D"/>
    <w:rsid w:val="00DA1025"/>
    <w:rsid w:val="00DA1200"/>
    <w:rsid w:val="00DA2051"/>
    <w:rsid w:val="00DA36C8"/>
    <w:rsid w:val="00DA3AB7"/>
    <w:rsid w:val="00DA41FF"/>
    <w:rsid w:val="00DA458C"/>
    <w:rsid w:val="00DA59D3"/>
    <w:rsid w:val="00DA7231"/>
    <w:rsid w:val="00DA7DF5"/>
    <w:rsid w:val="00DB09D1"/>
    <w:rsid w:val="00DB0AD1"/>
    <w:rsid w:val="00DB0C8D"/>
    <w:rsid w:val="00DB1661"/>
    <w:rsid w:val="00DB2F18"/>
    <w:rsid w:val="00DB383C"/>
    <w:rsid w:val="00DB4080"/>
    <w:rsid w:val="00DB441E"/>
    <w:rsid w:val="00DB4602"/>
    <w:rsid w:val="00DB4607"/>
    <w:rsid w:val="00DB4B9A"/>
    <w:rsid w:val="00DB51EB"/>
    <w:rsid w:val="00DB5690"/>
    <w:rsid w:val="00DB5815"/>
    <w:rsid w:val="00DB589F"/>
    <w:rsid w:val="00DB70DE"/>
    <w:rsid w:val="00DB79BD"/>
    <w:rsid w:val="00DB79C1"/>
    <w:rsid w:val="00DC1528"/>
    <w:rsid w:val="00DC160A"/>
    <w:rsid w:val="00DC1A4E"/>
    <w:rsid w:val="00DC1FD7"/>
    <w:rsid w:val="00DC2F59"/>
    <w:rsid w:val="00DC3497"/>
    <w:rsid w:val="00DC3A7C"/>
    <w:rsid w:val="00DC4BE5"/>
    <w:rsid w:val="00DC4F4F"/>
    <w:rsid w:val="00DC672B"/>
    <w:rsid w:val="00DC6DDE"/>
    <w:rsid w:val="00DC7516"/>
    <w:rsid w:val="00DD15D4"/>
    <w:rsid w:val="00DD234C"/>
    <w:rsid w:val="00DD2638"/>
    <w:rsid w:val="00DD291F"/>
    <w:rsid w:val="00DD2A43"/>
    <w:rsid w:val="00DD5965"/>
    <w:rsid w:val="00DD6441"/>
    <w:rsid w:val="00DD67D4"/>
    <w:rsid w:val="00DD6B40"/>
    <w:rsid w:val="00DD6DCE"/>
    <w:rsid w:val="00DD79EF"/>
    <w:rsid w:val="00DE0893"/>
    <w:rsid w:val="00DE0EEB"/>
    <w:rsid w:val="00DE1370"/>
    <w:rsid w:val="00DE36C6"/>
    <w:rsid w:val="00DE3D9D"/>
    <w:rsid w:val="00DE47B8"/>
    <w:rsid w:val="00DE5A6A"/>
    <w:rsid w:val="00DE78D2"/>
    <w:rsid w:val="00DE78F4"/>
    <w:rsid w:val="00DF011A"/>
    <w:rsid w:val="00DF1B29"/>
    <w:rsid w:val="00DF4577"/>
    <w:rsid w:val="00DF55C1"/>
    <w:rsid w:val="00DF5BC2"/>
    <w:rsid w:val="00DF64C1"/>
    <w:rsid w:val="00DF66D1"/>
    <w:rsid w:val="00DF6CB8"/>
    <w:rsid w:val="00DF6CD6"/>
    <w:rsid w:val="00DF7370"/>
    <w:rsid w:val="00DF74C9"/>
    <w:rsid w:val="00DF75A6"/>
    <w:rsid w:val="00DF783F"/>
    <w:rsid w:val="00DF7D44"/>
    <w:rsid w:val="00E00168"/>
    <w:rsid w:val="00E0133E"/>
    <w:rsid w:val="00E03303"/>
    <w:rsid w:val="00E03C7E"/>
    <w:rsid w:val="00E03ED9"/>
    <w:rsid w:val="00E04E12"/>
    <w:rsid w:val="00E04EE8"/>
    <w:rsid w:val="00E073A3"/>
    <w:rsid w:val="00E100F5"/>
    <w:rsid w:val="00E1036B"/>
    <w:rsid w:val="00E113B1"/>
    <w:rsid w:val="00E118DC"/>
    <w:rsid w:val="00E13170"/>
    <w:rsid w:val="00E13DF3"/>
    <w:rsid w:val="00E150EC"/>
    <w:rsid w:val="00E152C8"/>
    <w:rsid w:val="00E1547C"/>
    <w:rsid w:val="00E158DD"/>
    <w:rsid w:val="00E15A2A"/>
    <w:rsid w:val="00E15B44"/>
    <w:rsid w:val="00E164BD"/>
    <w:rsid w:val="00E1750C"/>
    <w:rsid w:val="00E17900"/>
    <w:rsid w:val="00E17C49"/>
    <w:rsid w:val="00E2011D"/>
    <w:rsid w:val="00E21473"/>
    <w:rsid w:val="00E228C0"/>
    <w:rsid w:val="00E2306F"/>
    <w:rsid w:val="00E2369E"/>
    <w:rsid w:val="00E23D2F"/>
    <w:rsid w:val="00E23E0C"/>
    <w:rsid w:val="00E24D5D"/>
    <w:rsid w:val="00E258C3"/>
    <w:rsid w:val="00E265B3"/>
    <w:rsid w:val="00E26745"/>
    <w:rsid w:val="00E276CD"/>
    <w:rsid w:val="00E27FC5"/>
    <w:rsid w:val="00E30857"/>
    <w:rsid w:val="00E309EA"/>
    <w:rsid w:val="00E31B91"/>
    <w:rsid w:val="00E323BC"/>
    <w:rsid w:val="00E32C8B"/>
    <w:rsid w:val="00E32E36"/>
    <w:rsid w:val="00E33176"/>
    <w:rsid w:val="00E33B13"/>
    <w:rsid w:val="00E355FE"/>
    <w:rsid w:val="00E35771"/>
    <w:rsid w:val="00E36415"/>
    <w:rsid w:val="00E36586"/>
    <w:rsid w:val="00E36EC2"/>
    <w:rsid w:val="00E373BE"/>
    <w:rsid w:val="00E40DC2"/>
    <w:rsid w:val="00E41394"/>
    <w:rsid w:val="00E414D0"/>
    <w:rsid w:val="00E426A2"/>
    <w:rsid w:val="00E433F6"/>
    <w:rsid w:val="00E44721"/>
    <w:rsid w:val="00E44E19"/>
    <w:rsid w:val="00E46010"/>
    <w:rsid w:val="00E46015"/>
    <w:rsid w:val="00E46716"/>
    <w:rsid w:val="00E46F41"/>
    <w:rsid w:val="00E47020"/>
    <w:rsid w:val="00E508D2"/>
    <w:rsid w:val="00E50DFE"/>
    <w:rsid w:val="00E51C0C"/>
    <w:rsid w:val="00E53787"/>
    <w:rsid w:val="00E54ECD"/>
    <w:rsid w:val="00E55287"/>
    <w:rsid w:val="00E554C1"/>
    <w:rsid w:val="00E56249"/>
    <w:rsid w:val="00E56A85"/>
    <w:rsid w:val="00E603EB"/>
    <w:rsid w:val="00E60771"/>
    <w:rsid w:val="00E607D3"/>
    <w:rsid w:val="00E6297B"/>
    <w:rsid w:val="00E64360"/>
    <w:rsid w:val="00E64A1E"/>
    <w:rsid w:val="00E6570C"/>
    <w:rsid w:val="00E66FA6"/>
    <w:rsid w:val="00E67336"/>
    <w:rsid w:val="00E6795B"/>
    <w:rsid w:val="00E67B52"/>
    <w:rsid w:val="00E70CA5"/>
    <w:rsid w:val="00E711F9"/>
    <w:rsid w:val="00E716B3"/>
    <w:rsid w:val="00E71FD0"/>
    <w:rsid w:val="00E72219"/>
    <w:rsid w:val="00E722BA"/>
    <w:rsid w:val="00E74FC5"/>
    <w:rsid w:val="00E75090"/>
    <w:rsid w:val="00E75F11"/>
    <w:rsid w:val="00E7690E"/>
    <w:rsid w:val="00E779A6"/>
    <w:rsid w:val="00E77B64"/>
    <w:rsid w:val="00E80391"/>
    <w:rsid w:val="00E805D1"/>
    <w:rsid w:val="00E8093A"/>
    <w:rsid w:val="00E8272C"/>
    <w:rsid w:val="00E82AA8"/>
    <w:rsid w:val="00E83EB4"/>
    <w:rsid w:val="00E84296"/>
    <w:rsid w:val="00E84329"/>
    <w:rsid w:val="00E84A8D"/>
    <w:rsid w:val="00E84F42"/>
    <w:rsid w:val="00E85C15"/>
    <w:rsid w:val="00E860EA"/>
    <w:rsid w:val="00E873C6"/>
    <w:rsid w:val="00E91C4F"/>
    <w:rsid w:val="00E92439"/>
    <w:rsid w:val="00E92A9A"/>
    <w:rsid w:val="00E93B4C"/>
    <w:rsid w:val="00E94A3F"/>
    <w:rsid w:val="00E94DCB"/>
    <w:rsid w:val="00E9521C"/>
    <w:rsid w:val="00E95388"/>
    <w:rsid w:val="00E95980"/>
    <w:rsid w:val="00E95B0E"/>
    <w:rsid w:val="00E96772"/>
    <w:rsid w:val="00E97211"/>
    <w:rsid w:val="00E97FEC"/>
    <w:rsid w:val="00EA0A86"/>
    <w:rsid w:val="00EA1052"/>
    <w:rsid w:val="00EA1300"/>
    <w:rsid w:val="00EA4B24"/>
    <w:rsid w:val="00EA6672"/>
    <w:rsid w:val="00EA6750"/>
    <w:rsid w:val="00EA74F6"/>
    <w:rsid w:val="00EB0D9F"/>
    <w:rsid w:val="00EB1072"/>
    <w:rsid w:val="00EB2080"/>
    <w:rsid w:val="00EB20AE"/>
    <w:rsid w:val="00EB264B"/>
    <w:rsid w:val="00EB35DC"/>
    <w:rsid w:val="00EB3C9A"/>
    <w:rsid w:val="00EB4106"/>
    <w:rsid w:val="00EB4E02"/>
    <w:rsid w:val="00EB575A"/>
    <w:rsid w:val="00EB5D26"/>
    <w:rsid w:val="00EB5E51"/>
    <w:rsid w:val="00EB73EB"/>
    <w:rsid w:val="00EB742A"/>
    <w:rsid w:val="00EB776F"/>
    <w:rsid w:val="00EB7DFF"/>
    <w:rsid w:val="00EC0035"/>
    <w:rsid w:val="00EC1550"/>
    <w:rsid w:val="00EC3654"/>
    <w:rsid w:val="00EC36EB"/>
    <w:rsid w:val="00EC47EE"/>
    <w:rsid w:val="00EC5324"/>
    <w:rsid w:val="00EC65C4"/>
    <w:rsid w:val="00EC68D7"/>
    <w:rsid w:val="00EC71A5"/>
    <w:rsid w:val="00EC73CC"/>
    <w:rsid w:val="00ED0BDA"/>
    <w:rsid w:val="00ED3641"/>
    <w:rsid w:val="00ED38D8"/>
    <w:rsid w:val="00ED3BD5"/>
    <w:rsid w:val="00ED443F"/>
    <w:rsid w:val="00ED4BF8"/>
    <w:rsid w:val="00ED4E92"/>
    <w:rsid w:val="00ED6034"/>
    <w:rsid w:val="00ED6062"/>
    <w:rsid w:val="00EE08FA"/>
    <w:rsid w:val="00EE0B22"/>
    <w:rsid w:val="00EE0D95"/>
    <w:rsid w:val="00EE1548"/>
    <w:rsid w:val="00EE18C1"/>
    <w:rsid w:val="00EE22DC"/>
    <w:rsid w:val="00EE2BB3"/>
    <w:rsid w:val="00EE2FA3"/>
    <w:rsid w:val="00EE46EE"/>
    <w:rsid w:val="00EE4B5C"/>
    <w:rsid w:val="00EE4C1A"/>
    <w:rsid w:val="00EE5518"/>
    <w:rsid w:val="00EE63CF"/>
    <w:rsid w:val="00EE6AB0"/>
    <w:rsid w:val="00EE6B17"/>
    <w:rsid w:val="00EE6B99"/>
    <w:rsid w:val="00EE7544"/>
    <w:rsid w:val="00EF00D0"/>
    <w:rsid w:val="00EF01B0"/>
    <w:rsid w:val="00EF0E3A"/>
    <w:rsid w:val="00EF2418"/>
    <w:rsid w:val="00EF248A"/>
    <w:rsid w:val="00EF27F4"/>
    <w:rsid w:val="00EF34A5"/>
    <w:rsid w:val="00EF3548"/>
    <w:rsid w:val="00EF38DB"/>
    <w:rsid w:val="00EF4F9C"/>
    <w:rsid w:val="00EF705C"/>
    <w:rsid w:val="00EF76A3"/>
    <w:rsid w:val="00F011F2"/>
    <w:rsid w:val="00F0234C"/>
    <w:rsid w:val="00F030E7"/>
    <w:rsid w:val="00F03EA9"/>
    <w:rsid w:val="00F04454"/>
    <w:rsid w:val="00F0662F"/>
    <w:rsid w:val="00F06D28"/>
    <w:rsid w:val="00F06F24"/>
    <w:rsid w:val="00F07336"/>
    <w:rsid w:val="00F11A7A"/>
    <w:rsid w:val="00F11F9B"/>
    <w:rsid w:val="00F129AC"/>
    <w:rsid w:val="00F131FF"/>
    <w:rsid w:val="00F139E9"/>
    <w:rsid w:val="00F14018"/>
    <w:rsid w:val="00F143F5"/>
    <w:rsid w:val="00F1523D"/>
    <w:rsid w:val="00F15707"/>
    <w:rsid w:val="00F15D5F"/>
    <w:rsid w:val="00F16BE7"/>
    <w:rsid w:val="00F173F2"/>
    <w:rsid w:val="00F17E93"/>
    <w:rsid w:val="00F205CB"/>
    <w:rsid w:val="00F211C4"/>
    <w:rsid w:val="00F21A4F"/>
    <w:rsid w:val="00F220D1"/>
    <w:rsid w:val="00F23A5F"/>
    <w:rsid w:val="00F243A1"/>
    <w:rsid w:val="00F24A71"/>
    <w:rsid w:val="00F27B9B"/>
    <w:rsid w:val="00F27C39"/>
    <w:rsid w:val="00F30462"/>
    <w:rsid w:val="00F31019"/>
    <w:rsid w:val="00F316A6"/>
    <w:rsid w:val="00F323B6"/>
    <w:rsid w:val="00F327F4"/>
    <w:rsid w:val="00F34464"/>
    <w:rsid w:val="00F34559"/>
    <w:rsid w:val="00F355D5"/>
    <w:rsid w:val="00F35F4C"/>
    <w:rsid w:val="00F37686"/>
    <w:rsid w:val="00F37BB5"/>
    <w:rsid w:val="00F4286B"/>
    <w:rsid w:val="00F44D1F"/>
    <w:rsid w:val="00F45049"/>
    <w:rsid w:val="00F455CB"/>
    <w:rsid w:val="00F46071"/>
    <w:rsid w:val="00F46221"/>
    <w:rsid w:val="00F465FA"/>
    <w:rsid w:val="00F46B89"/>
    <w:rsid w:val="00F50697"/>
    <w:rsid w:val="00F50C70"/>
    <w:rsid w:val="00F50E13"/>
    <w:rsid w:val="00F515A6"/>
    <w:rsid w:val="00F52797"/>
    <w:rsid w:val="00F52E84"/>
    <w:rsid w:val="00F53235"/>
    <w:rsid w:val="00F5438A"/>
    <w:rsid w:val="00F54763"/>
    <w:rsid w:val="00F54B52"/>
    <w:rsid w:val="00F54EA7"/>
    <w:rsid w:val="00F5730D"/>
    <w:rsid w:val="00F60606"/>
    <w:rsid w:val="00F61338"/>
    <w:rsid w:val="00F64625"/>
    <w:rsid w:val="00F64D3A"/>
    <w:rsid w:val="00F652ED"/>
    <w:rsid w:val="00F658B0"/>
    <w:rsid w:val="00F665A0"/>
    <w:rsid w:val="00F66712"/>
    <w:rsid w:val="00F66C08"/>
    <w:rsid w:val="00F66F3A"/>
    <w:rsid w:val="00F67772"/>
    <w:rsid w:val="00F7110B"/>
    <w:rsid w:val="00F72720"/>
    <w:rsid w:val="00F738B4"/>
    <w:rsid w:val="00F77FB1"/>
    <w:rsid w:val="00F80D6C"/>
    <w:rsid w:val="00F80FE0"/>
    <w:rsid w:val="00F811EB"/>
    <w:rsid w:val="00F821E3"/>
    <w:rsid w:val="00F8240B"/>
    <w:rsid w:val="00F824CA"/>
    <w:rsid w:val="00F82A9F"/>
    <w:rsid w:val="00F82DA3"/>
    <w:rsid w:val="00F831A7"/>
    <w:rsid w:val="00F83A57"/>
    <w:rsid w:val="00F83D08"/>
    <w:rsid w:val="00F84122"/>
    <w:rsid w:val="00F84CEE"/>
    <w:rsid w:val="00F86559"/>
    <w:rsid w:val="00F86924"/>
    <w:rsid w:val="00F87251"/>
    <w:rsid w:val="00F920D1"/>
    <w:rsid w:val="00F92EAA"/>
    <w:rsid w:val="00F93ADF"/>
    <w:rsid w:val="00F9419C"/>
    <w:rsid w:val="00F94228"/>
    <w:rsid w:val="00F943E4"/>
    <w:rsid w:val="00F95BAA"/>
    <w:rsid w:val="00F95D91"/>
    <w:rsid w:val="00F95DD5"/>
    <w:rsid w:val="00F96313"/>
    <w:rsid w:val="00F967E9"/>
    <w:rsid w:val="00F97853"/>
    <w:rsid w:val="00FA12BF"/>
    <w:rsid w:val="00FA1605"/>
    <w:rsid w:val="00FA2236"/>
    <w:rsid w:val="00FA29E7"/>
    <w:rsid w:val="00FA2DE7"/>
    <w:rsid w:val="00FA3EBD"/>
    <w:rsid w:val="00FA5A40"/>
    <w:rsid w:val="00FA6782"/>
    <w:rsid w:val="00FA6C36"/>
    <w:rsid w:val="00FA7662"/>
    <w:rsid w:val="00FA7781"/>
    <w:rsid w:val="00FA7AB0"/>
    <w:rsid w:val="00FB0405"/>
    <w:rsid w:val="00FB11C4"/>
    <w:rsid w:val="00FB280E"/>
    <w:rsid w:val="00FB46AF"/>
    <w:rsid w:val="00FB54BA"/>
    <w:rsid w:val="00FB5F79"/>
    <w:rsid w:val="00FB762B"/>
    <w:rsid w:val="00FC0E92"/>
    <w:rsid w:val="00FC332F"/>
    <w:rsid w:val="00FC44AA"/>
    <w:rsid w:val="00FC452A"/>
    <w:rsid w:val="00FC5161"/>
    <w:rsid w:val="00FC5EA4"/>
    <w:rsid w:val="00FC5EB5"/>
    <w:rsid w:val="00FD0263"/>
    <w:rsid w:val="00FD0505"/>
    <w:rsid w:val="00FD0968"/>
    <w:rsid w:val="00FD12F3"/>
    <w:rsid w:val="00FD1936"/>
    <w:rsid w:val="00FD4373"/>
    <w:rsid w:val="00FD4830"/>
    <w:rsid w:val="00FD6F48"/>
    <w:rsid w:val="00FD73B6"/>
    <w:rsid w:val="00FD7DC7"/>
    <w:rsid w:val="00FE0353"/>
    <w:rsid w:val="00FE11AF"/>
    <w:rsid w:val="00FE1A45"/>
    <w:rsid w:val="00FE224B"/>
    <w:rsid w:val="00FE2386"/>
    <w:rsid w:val="00FE370F"/>
    <w:rsid w:val="00FE55A9"/>
    <w:rsid w:val="00FE5A05"/>
    <w:rsid w:val="00FE5EF3"/>
    <w:rsid w:val="00FE5F3F"/>
    <w:rsid w:val="00FE6A50"/>
    <w:rsid w:val="00FE72F3"/>
    <w:rsid w:val="00FE772D"/>
    <w:rsid w:val="00FF01DD"/>
    <w:rsid w:val="00FF0975"/>
    <w:rsid w:val="00FF1DED"/>
    <w:rsid w:val="00FF29A5"/>
    <w:rsid w:val="00FF40B7"/>
    <w:rsid w:val="00FF5135"/>
    <w:rsid w:val="00FF5484"/>
    <w:rsid w:val="00FF572A"/>
    <w:rsid w:val="00FF6261"/>
    <w:rsid w:val="00FF692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3"/>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semiHidden/>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paragraph" w:styleId="BalloonText">
    <w:name w:val="Balloon Text"/>
    <w:basedOn w:val="Normal"/>
    <w:link w:val="BalloonTextChar"/>
    <w:uiPriority w:val="99"/>
    <w:semiHidden/>
    <w:unhideWhenUsed/>
    <w:rsid w:val="0008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8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sv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42DC2-2D7D-49E1-ACB9-492E56FF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20</Pages>
  <Words>23755</Words>
  <Characters>135405</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158843</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Chakrawal, Arjun</cp:lastModifiedBy>
  <cp:revision>70</cp:revision>
  <cp:lastPrinted>2024-04-20T19:23:00Z</cp:lastPrinted>
  <dcterms:created xsi:type="dcterms:W3CDTF">2024-05-02T19:04:00Z</dcterms:created>
  <dcterms:modified xsi:type="dcterms:W3CDTF">2024-05-16T16:39:00Z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id="JYNArONT"/&gt;&lt;style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